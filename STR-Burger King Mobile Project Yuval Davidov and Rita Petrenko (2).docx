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fif" ContentType="image/jpeg"/>
  <Default Extension="svg" ContentType="image/svg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theme/themeOverride1.xml" ContentType="application/vnd.openxmlformats-officedocument.themeOverrid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4860F6C" w14:textId="6328E0AD" w:rsidR="0026763E" w:rsidRDefault="00C07E29" w:rsidP="0026763E">
      <w:pPr>
        <w:jc w:val="center"/>
        <w:rPr>
          <w:rFonts w:ascii="Gadugi" w:hAnsi="Gadugi"/>
          <w:noProof/>
          <w:color w:val="000000" w:themeColor="text1"/>
          <w:sz w:val="36"/>
          <w:szCs w:val="36"/>
          <w14:textOutline w14:w="12700" w14:cap="flat" w14:cmpd="sng" w14:algn="ctr">
            <w14:solidFill>
              <w14:srgbClr w14:val="000000"/>
            </w14:solidFill>
            <w14:prstDash w14:val="solid"/>
            <w14:round/>
          </w14:textOutline>
        </w:rPr>
      </w:pPr>
      <w:bookmarkStart w:id="0" w:name="_Hlk172238855"/>
      <w:bookmarkStart w:id="1" w:name="_GoBack"/>
      <w:bookmarkEnd w:id="0"/>
      <w:bookmarkEnd w:id="1"/>
      <w:r w:rsidRPr="00A07FD3">
        <w:rPr>
          <w:rFonts w:ascii="Gadugi" w:hAnsi="Gadugi"/>
          <w:noProof/>
          <w:color w:val="000000" w:themeColor="text1"/>
          <w:sz w:val="96"/>
          <w:szCs w:val="96"/>
          <w14:textOutline w14:w="12700" w14:cap="flat" w14:cmpd="sng" w14:algn="ctr">
            <w14:solidFill>
              <w14:srgbClr w14:val="000000"/>
            </w14:solidFill>
            <w14:prstDash w14:val="solid"/>
            <w14:round/>
          </w14:textOutline>
        </w:rPr>
        <w:t>STR</w:t>
      </w:r>
    </w:p>
    <w:p w14:paraId="6313145B" w14:textId="77777777" w:rsidR="0026763E" w:rsidRPr="0026763E" w:rsidRDefault="0026763E" w:rsidP="0026763E">
      <w:pPr>
        <w:jc w:val="center"/>
        <w:rPr>
          <w:rFonts w:ascii="Gadugi" w:hAnsi="Gadugi"/>
          <w:noProof/>
          <w:color w:val="000000" w:themeColor="text1"/>
          <w:sz w:val="16"/>
          <w:szCs w:val="16"/>
          <w14:textOutline w14:w="12700" w14:cap="flat" w14:cmpd="sng" w14:algn="ctr">
            <w14:solidFill>
              <w14:srgbClr w14:val="000000"/>
            </w14:solidFill>
            <w14:prstDash w14:val="solid"/>
            <w14:round/>
          </w14:textOutline>
        </w:rPr>
      </w:pPr>
    </w:p>
    <w:p w14:paraId="3C519C3B" w14:textId="401216AA" w:rsidR="0026763E" w:rsidRDefault="002D6BCD" w:rsidP="0026763E">
      <w:pPr>
        <w:jc w:val="center"/>
        <w:rPr>
          <w:rFonts w:ascii="Gadugi" w:hAnsi="Gadugi"/>
          <w:noProof/>
          <w:sz w:val="56"/>
          <w:szCs w:val="56"/>
        </w:rPr>
      </w:pPr>
      <w:r w:rsidRPr="00A07FD3">
        <w:rPr>
          <w:rFonts w:ascii="Gadugi" w:hAnsi="Gadugi" w:cs="Arial"/>
          <w:b/>
          <w:bCs/>
          <w:noProof/>
          <w:color w:val="000000" w:themeColor="text1"/>
          <w:sz w:val="44"/>
          <w:szCs w:val="44"/>
          <w14:textOutline w14:w="9525" w14:cap="flat" w14:cmpd="sng" w14:algn="ctr">
            <w14:solidFill>
              <w14:srgbClr w14:val="000000"/>
            </w14:solidFill>
            <w14:prstDash w14:val="solid"/>
            <w14:round/>
          </w14:textOutline>
        </w:rPr>
        <w:t>Software Test Repor</w:t>
      </w:r>
      <w:r w:rsidR="00EA59B1" w:rsidRPr="00A07FD3">
        <w:rPr>
          <w:rFonts w:ascii="Gadugi" w:hAnsi="Gadugi" w:cs="Arial"/>
          <w:b/>
          <w:bCs/>
          <w:noProof/>
          <w:color w:val="000000" w:themeColor="text1"/>
          <w:sz w:val="44"/>
          <w:szCs w:val="44"/>
          <w14:textOutline w14:w="9525" w14:cap="flat" w14:cmpd="sng" w14:algn="ctr">
            <w14:solidFill>
              <w14:srgbClr w14:val="000000"/>
            </w14:solidFill>
            <w14:prstDash w14:val="solid"/>
            <w14:round/>
          </w14:textOutline>
        </w:rPr>
        <w:t>t</w:t>
      </w:r>
    </w:p>
    <w:p w14:paraId="241278E2" w14:textId="10EE5B7B" w:rsidR="0026763E" w:rsidRPr="00A07FD3" w:rsidRDefault="006C2F77" w:rsidP="0026763E">
      <w:pPr>
        <w:jc w:val="center"/>
        <w:rPr>
          <w:rFonts w:ascii="Gadugi" w:hAnsi="Gadugi" w:cs="Arial"/>
          <w:b/>
          <w:bCs/>
          <w:noProof/>
          <w:color w:val="000000" w:themeColor="text1"/>
          <w:sz w:val="44"/>
          <w:szCs w:val="44"/>
          <w14:textOutline w14:w="9525" w14:cap="flat" w14:cmpd="sng" w14:algn="ctr">
            <w14:solidFill>
              <w14:srgbClr w14:val="000000"/>
            </w14:solidFill>
            <w14:prstDash w14:val="solid"/>
            <w14:round/>
          </w14:textOutline>
        </w:rPr>
      </w:pPr>
      <w:r>
        <w:rPr>
          <w:rFonts w:ascii="Gadugi" w:hAnsi="Gadugi" w:cs="Arial"/>
          <w:b/>
          <w:bCs/>
          <w:noProof/>
          <w:color w:val="000000" w:themeColor="text1"/>
          <w:sz w:val="44"/>
          <w:szCs w:val="4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DB3821D" wp14:editId="5900D591">
                <wp:simplePos x="0" y="0"/>
                <wp:positionH relativeFrom="column">
                  <wp:posOffset>1181100</wp:posOffset>
                </wp:positionH>
                <wp:positionV relativeFrom="paragraph">
                  <wp:posOffset>178435</wp:posOffset>
                </wp:positionV>
                <wp:extent cx="3314700" cy="487680"/>
                <wp:effectExtent l="0" t="0" r="19050" b="2667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0" cy="4876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29FBD65" id="Rectangle 14" o:spid="_x0000_s1026" style="position:absolute;margin-left:93pt;margin-top:14.05pt;width:261pt;height:38.4pt;z-index:251720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" fillcolor="#4472c4 [3204]" strokecolor="#1f3763 [1604]" strokeweight="2pt"/>
            </w:pict>
          </mc:Fallback>
        </mc:AlternateContent>
      </w:r>
      <w:r>
        <w:rPr>
          <w:rFonts w:ascii="Gadugi" w:hAnsi="Gadugi" w:cs="Arial"/>
          <w:b/>
          <w:bCs/>
          <w:noProof/>
          <w:color w:val="000000" w:themeColor="text1"/>
          <w:sz w:val="44"/>
          <w:szCs w:val="44"/>
        </w:rPr>
        <w:drawing>
          <wp:anchor distT="0" distB="0" distL="114300" distR="114300" simplePos="0" relativeHeight="251722752" behindDoc="0" locked="0" layoutInCell="1" allowOverlap="1" wp14:anchorId="75C3AFA1" wp14:editId="78359E58">
            <wp:simplePos x="0" y="0"/>
            <wp:positionH relativeFrom="margin">
              <wp:posOffset>1203960</wp:posOffset>
            </wp:positionH>
            <wp:positionV relativeFrom="paragraph">
              <wp:posOffset>201295</wp:posOffset>
            </wp:positionV>
            <wp:extent cx="3284220" cy="438818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438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461820" w14:textId="349E1BBE" w:rsidR="00A97EAF" w:rsidRDefault="00A97EAF" w:rsidP="00460813">
      <w:pPr>
        <w:jc w:val="center"/>
      </w:pPr>
    </w:p>
    <w:p w14:paraId="72F3B75B" w14:textId="215588FF" w:rsidR="00C76FAC" w:rsidRDefault="005E083D" w:rsidP="00B84F52">
      <w:pPr>
        <w:jc w:val="center"/>
        <w:rPr>
          <w:noProof/>
        </w:rPr>
      </w:pPr>
      <w:r w:rsidRPr="005E083D">
        <w:rPr>
          <w:rFonts w:ascii="Calibri" w:hAnsi="Calibri" w:cs="Calibri"/>
          <w:b/>
          <w:bCs/>
          <w:noProof/>
          <w:color w:val="404040" w:themeColor="text1" w:themeTint="BF"/>
          <w:sz w:val="44"/>
          <w:szCs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9755E40" wp14:editId="0E15BAC3">
            <wp:extent cx="3161395" cy="3690942"/>
            <wp:effectExtent l="0" t="0" r="127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80108" cy="37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E369A" w14:textId="2B6E178E" w:rsidR="00C76FAC" w:rsidRDefault="00C76FAC" w:rsidP="00396576">
      <w:pPr>
        <w:rPr>
          <w:noProof/>
        </w:rPr>
      </w:pPr>
    </w:p>
    <w:p w14:paraId="2911D840" w14:textId="77777777" w:rsidR="00A74ACB" w:rsidRPr="00896EBF" w:rsidRDefault="00A74ACB" w:rsidP="00C7589F">
      <w:pPr>
        <w:rPr>
          <w:rFonts w:ascii="Calibri" w:hAnsi="Calibri" w:cs="Calibri"/>
          <w:b/>
          <w:bCs/>
          <w:color w:val="404040" w:themeColor="text1" w:themeTint="BF"/>
          <w:sz w:val="44"/>
          <w:szCs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1CD1FAB4" w14:textId="74442BA0" w:rsidR="005511E1" w:rsidRPr="008470DF" w:rsidRDefault="005511E1" w:rsidP="00C7589F">
      <w:pPr>
        <w:rPr>
          <w:rFonts w:ascii="Calibri" w:hAnsi="Calibri" w:cs="Calibri"/>
          <w:b/>
          <w:bCs/>
          <w:color w:val="404040" w:themeColor="text1" w:themeTint="BF"/>
          <w:sz w:val="44"/>
          <w:szCs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73EEFDE7" w14:textId="77777777" w:rsidR="008470DF" w:rsidRPr="005511E1" w:rsidRDefault="008470DF" w:rsidP="008470DF">
      <w:pPr>
        <w:jc w:val="center"/>
        <w:rPr>
          <w:rFonts w:ascii="Arial" w:hAnsi="Arial" w:cs="Arial"/>
          <w:noProof/>
          <w:sz w:val="36"/>
          <w:szCs w:val="36"/>
        </w:rPr>
      </w:pPr>
      <w:r w:rsidRPr="005511E1">
        <w:rPr>
          <w:rFonts w:ascii="Arial" w:hAnsi="Arial" w:cs="Arial"/>
          <w:b/>
          <w:bCs/>
          <w:noProof/>
          <w:sz w:val="36"/>
          <w:szCs w:val="36"/>
        </w:rPr>
        <w:t>Reported By:</w:t>
      </w:r>
      <w:r w:rsidRPr="005511E1">
        <w:rPr>
          <w:rFonts w:ascii="Arial" w:hAnsi="Arial" w:cs="Arial"/>
          <w:noProof/>
          <w:sz w:val="36"/>
          <w:szCs w:val="36"/>
        </w:rPr>
        <w:t xml:space="preserve"> Rita Petrenko and Yuval Davidov</w:t>
      </w:r>
    </w:p>
    <w:p w14:paraId="328F7284" w14:textId="5EC4798F" w:rsidR="008470DF" w:rsidRPr="005511E1" w:rsidRDefault="008470DF" w:rsidP="008470DF">
      <w:pPr>
        <w:jc w:val="center"/>
        <w:rPr>
          <w:rFonts w:ascii="Arial" w:hAnsi="Arial" w:cs="Arial"/>
          <w:noProof/>
          <w:sz w:val="36"/>
          <w:szCs w:val="36"/>
          <w:rtl/>
        </w:rPr>
      </w:pPr>
      <w:r w:rsidRPr="005511E1">
        <w:rPr>
          <w:rFonts w:ascii="Arial" w:hAnsi="Arial" w:cs="Arial"/>
          <w:b/>
          <w:bCs/>
          <w:noProof/>
          <w:sz w:val="36"/>
          <w:szCs w:val="36"/>
        </w:rPr>
        <w:t>Verified By:</w:t>
      </w:r>
      <w:r w:rsidRPr="005511E1">
        <w:rPr>
          <w:rFonts w:ascii="Arial" w:hAnsi="Arial" w:cs="Arial"/>
          <w:noProof/>
          <w:sz w:val="36"/>
          <w:szCs w:val="36"/>
        </w:rPr>
        <w:t xml:space="preserve"> Gal Matalon (</w:t>
      </w:r>
      <w:r w:rsidRPr="005511E1">
        <w:rPr>
          <w:rFonts w:ascii="Arial" w:hAnsi="Arial" w:cs="Arial"/>
          <w:noProof/>
          <w:sz w:val="36"/>
          <w:szCs w:val="36"/>
          <w:rtl/>
        </w:rPr>
        <w:t>מכללה לאוטומציה</w:t>
      </w:r>
      <w:r w:rsidRPr="005511E1">
        <w:rPr>
          <w:rFonts w:ascii="Arial" w:hAnsi="Arial" w:cs="Arial"/>
          <w:noProof/>
          <w:sz w:val="36"/>
          <w:szCs w:val="36"/>
        </w:rPr>
        <w:t>)</w:t>
      </w:r>
    </w:p>
    <w:p w14:paraId="021995FB" w14:textId="77777777" w:rsidR="003F30E5" w:rsidRPr="00555BF6" w:rsidRDefault="003F30E5" w:rsidP="00C7589F">
      <w:pPr>
        <w:jc w:val="center"/>
        <w:rPr>
          <w:rFonts w:ascii="Arial" w:hAnsi="Arial" w:cs="Arial"/>
          <w:color w:val="00B0F0"/>
          <w:sz w:val="20"/>
          <w:szCs w:val="2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1EDE7022" w14:textId="77777777" w:rsidR="001645FB" w:rsidRPr="00A74ACB" w:rsidRDefault="001645FB" w:rsidP="001645FB">
      <w:pPr>
        <w:jc w:val="center"/>
        <w:rPr>
          <w:rFonts w:ascii="Gadugi" w:hAnsi="Gadugi"/>
          <w:noProof/>
          <w:color w:val="000000" w:themeColor="text1"/>
          <w:sz w:val="48"/>
          <w:szCs w:val="48"/>
          <w:u w:val="single"/>
          <w14:textOutline w14:w="12700" w14:cap="flat" w14:cmpd="sng" w14:algn="ctr">
            <w14:solidFill>
              <w14:srgbClr w14:val="000000"/>
            </w14:solidFill>
            <w14:prstDash w14:val="solid"/>
            <w14:round/>
          </w14:textOutline>
        </w:rPr>
      </w:pPr>
      <w:r w:rsidRPr="00A74ACB">
        <w:rPr>
          <w:rFonts w:ascii="Gadugi" w:hAnsi="Gadugi"/>
          <w:noProof/>
          <w:color w:val="000000" w:themeColor="text1"/>
          <w:sz w:val="48"/>
          <w:szCs w:val="48"/>
          <w:u w:val="single"/>
          <w14:textOutline w14:w="12700" w14:cap="flat" w14:cmpd="sng" w14:algn="ctr">
            <w14:solidFill>
              <w14:srgbClr w14:val="000000"/>
            </w14:solidFill>
            <w14:prstDash w14:val="solid"/>
            <w14:round/>
          </w14:textOutline>
        </w:rPr>
        <w:lastRenderedPageBreak/>
        <w:t>Table of Content</w:t>
      </w:r>
    </w:p>
    <w:p w14:paraId="2423A3A3" w14:textId="2E0D1B44" w:rsidR="00A74ACB" w:rsidRPr="001645FB" w:rsidRDefault="00A74ACB" w:rsidP="001645FB">
      <w:pPr>
        <w:shd w:val="clear" w:color="auto" w:fill="FFFFFF" w:themeFill="background1"/>
        <w:rPr>
          <w:rFonts w:ascii="Gadugi" w:hAnsi="Gadugi"/>
          <w:noProof/>
          <w:color w:val="000000" w:themeColor="text1"/>
          <w:sz w:val="48"/>
          <w:szCs w:val="48"/>
          <w14:textOutline w14:w="12700" w14:cap="flat" w14:cmpd="sng" w14:algn="ctr">
            <w14:solidFill>
              <w14:srgbClr w14:val="000000"/>
            </w14:solidFill>
            <w14:prstDash w14:val="solid"/>
            <w14:round/>
          </w14:textOutline>
        </w:rPr>
      </w:pPr>
    </w:p>
    <w:p w14:paraId="25EB75A5" w14:textId="1A876577" w:rsidR="007955CF" w:rsidRPr="00A46FE1" w:rsidRDefault="0050732B" w:rsidP="007955CF">
      <w:pPr>
        <w:pStyle w:val="a3"/>
        <w:numPr>
          <w:ilvl w:val="0"/>
          <w:numId w:val="7"/>
        </w:numPr>
        <w:shd w:val="clear" w:color="auto" w:fill="FFFFFF" w:themeFill="background1"/>
        <w:rPr>
          <w:rFonts w:ascii="Gadugi" w:hAnsi="Gadugi"/>
          <w:noProof/>
          <w:sz w:val="32"/>
          <w:szCs w:val="32"/>
        </w:rPr>
      </w:pPr>
      <w:hyperlink w:anchor="_Purpose" w:history="1">
        <w:r w:rsidR="007955CF" w:rsidRPr="00A14B87">
          <w:rPr>
            <w:rStyle w:val="Hyperlink"/>
            <w:rFonts w:ascii="Gadugi" w:hAnsi="Gadugi"/>
            <w:sz w:val="32"/>
            <w:szCs w:val="32"/>
          </w:rPr>
          <w:t>Purpose</w:t>
        </w:r>
      </w:hyperlink>
      <w:r w:rsidR="007955CF" w:rsidRPr="00A46FE1">
        <w:rPr>
          <w:rFonts w:ascii="Gadugi" w:hAnsi="Gadugi"/>
          <w:noProof/>
          <w:sz w:val="32"/>
          <w:szCs w:val="32"/>
        </w:rPr>
        <w:t xml:space="preserve"> ..........................................</w:t>
      </w:r>
      <w:r w:rsidR="00035657">
        <w:rPr>
          <w:rFonts w:ascii="Gadugi" w:hAnsi="Gadugi"/>
          <w:noProof/>
          <w:sz w:val="32"/>
          <w:szCs w:val="32"/>
        </w:rPr>
        <w:t>.</w:t>
      </w:r>
      <w:r w:rsidR="007955CF" w:rsidRPr="00A46FE1">
        <w:rPr>
          <w:rFonts w:ascii="Gadugi" w:hAnsi="Gadugi"/>
          <w:noProof/>
          <w:sz w:val="32"/>
          <w:szCs w:val="32"/>
        </w:rPr>
        <w:t>..................................</w:t>
      </w:r>
      <w:r w:rsidR="00262B80">
        <w:rPr>
          <w:rFonts w:ascii="Gadugi" w:hAnsi="Gadugi"/>
          <w:noProof/>
          <w:sz w:val="32"/>
          <w:szCs w:val="32"/>
        </w:rPr>
        <w:t>.......</w:t>
      </w:r>
      <w:r w:rsidR="007955CF" w:rsidRPr="00A46FE1">
        <w:rPr>
          <w:rFonts w:ascii="Gadugi" w:hAnsi="Gadugi"/>
          <w:noProof/>
          <w:sz w:val="32"/>
          <w:szCs w:val="32"/>
        </w:rPr>
        <w:t>.</w:t>
      </w:r>
      <w:r w:rsidR="00FD3B77">
        <w:rPr>
          <w:rFonts w:ascii="Gadugi" w:hAnsi="Gadugi"/>
          <w:noProof/>
          <w:sz w:val="32"/>
          <w:szCs w:val="32"/>
        </w:rPr>
        <w:t>......</w:t>
      </w:r>
      <w:r w:rsidR="007955CF" w:rsidRPr="00A46FE1">
        <w:rPr>
          <w:rFonts w:ascii="Gadugi" w:hAnsi="Gadugi"/>
          <w:noProof/>
          <w:sz w:val="32"/>
          <w:szCs w:val="32"/>
        </w:rPr>
        <w:t>..3</w:t>
      </w:r>
    </w:p>
    <w:p w14:paraId="550CF276" w14:textId="59AC53B8" w:rsidR="007955CF" w:rsidRDefault="0050732B" w:rsidP="007955CF">
      <w:pPr>
        <w:pStyle w:val="a3"/>
        <w:numPr>
          <w:ilvl w:val="0"/>
          <w:numId w:val="7"/>
        </w:numPr>
        <w:shd w:val="clear" w:color="auto" w:fill="FFFFFF" w:themeFill="background1"/>
        <w:rPr>
          <w:rFonts w:ascii="Gadugi" w:hAnsi="Gadugi"/>
          <w:noProof/>
          <w:sz w:val="32"/>
          <w:szCs w:val="32"/>
        </w:rPr>
      </w:pPr>
      <w:hyperlink w:anchor="_Application_Overview_1" w:history="1">
        <w:r w:rsidR="007955CF" w:rsidRPr="00A015AD">
          <w:rPr>
            <w:rStyle w:val="Hyperlink"/>
            <w:rFonts w:ascii="Gadugi" w:hAnsi="Gadugi"/>
            <w:sz w:val="32"/>
            <w:szCs w:val="32"/>
          </w:rPr>
          <w:t>Application Overview</w:t>
        </w:r>
      </w:hyperlink>
      <w:r w:rsidR="007955CF" w:rsidRPr="00A46FE1">
        <w:rPr>
          <w:rFonts w:ascii="Gadugi" w:hAnsi="Gadugi"/>
          <w:noProof/>
          <w:sz w:val="32"/>
          <w:szCs w:val="32"/>
        </w:rPr>
        <w:t xml:space="preserve"> .......................</w:t>
      </w:r>
      <w:r w:rsidR="00035657">
        <w:rPr>
          <w:rFonts w:ascii="Gadugi" w:hAnsi="Gadugi"/>
          <w:noProof/>
          <w:sz w:val="32"/>
          <w:szCs w:val="32"/>
        </w:rPr>
        <w:t>.</w:t>
      </w:r>
      <w:r w:rsidR="007955CF" w:rsidRPr="00A46FE1">
        <w:rPr>
          <w:rFonts w:ascii="Gadugi" w:hAnsi="Gadugi"/>
          <w:noProof/>
          <w:sz w:val="32"/>
          <w:szCs w:val="32"/>
        </w:rPr>
        <w:t>.................</w:t>
      </w:r>
      <w:r w:rsidR="00262B80">
        <w:rPr>
          <w:rFonts w:ascii="Gadugi" w:hAnsi="Gadugi"/>
          <w:noProof/>
          <w:sz w:val="32"/>
          <w:szCs w:val="32"/>
        </w:rPr>
        <w:t>.</w:t>
      </w:r>
      <w:r w:rsidR="007955CF" w:rsidRPr="00A46FE1">
        <w:rPr>
          <w:rFonts w:ascii="Gadugi" w:hAnsi="Gadugi"/>
          <w:noProof/>
          <w:sz w:val="32"/>
          <w:szCs w:val="32"/>
        </w:rPr>
        <w:t>..................</w:t>
      </w:r>
      <w:r w:rsidR="00FD3B77">
        <w:rPr>
          <w:rFonts w:ascii="Gadugi" w:hAnsi="Gadugi"/>
          <w:noProof/>
          <w:sz w:val="32"/>
          <w:szCs w:val="32"/>
        </w:rPr>
        <w:t>...</w:t>
      </w:r>
      <w:r w:rsidR="007955CF" w:rsidRPr="00A46FE1">
        <w:rPr>
          <w:rFonts w:ascii="Gadugi" w:hAnsi="Gadugi"/>
          <w:noProof/>
          <w:sz w:val="32"/>
          <w:szCs w:val="32"/>
        </w:rPr>
        <w:t>...3</w:t>
      </w:r>
    </w:p>
    <w:p w14:paraId="1CBA13B1" w14:textId="188FD1B5" w:rsidR="00121DE3" w:rsidRPr="00A46FE1" w:rsidRDefault="0050732B" w:rsidP="007955CF">
      <w:pPr>
        <w:pStyle w:val="a3"/>
        <w:numPr>
          <w:ilvl w:val="0"/>
          <w:numId w:val="7"/>
        </w:numPr>
        <w:shd w:val="clear" w:color="auto" w:fill="FFFFFF" w:themeFill="background1"/>
        <w:rPr>
          <w:rFonts w:ascii="Gadugi" w:hAnsi="Gadugi"/>
          <w:noProof/>
          <w:sz w:val="32"/>
          <w:szCs w:val="32"/>
        </w:rPr>
      </w:pPr>
      <w:hyperlink w:anchor="_Test_Tree" w:history="1">
        <w:r w:rsidR="00121DE3" w:rsidRPr="00A015AD">
          <w:rPr>
            <w:rStyle w:val="Hyperlink"/>
            <w:rFonts w:ascii="Gadugi" w:hAnsi="Gadugi"/>
            <w:noProof/>
            <w:sz w:val="32"/>
            <w:szCs w:val="32"/>
          </w:rPr>
          <w:t>Test Tree</w:t>
        </w:r>
      </w:hyperlink>
      <w:r w:rsidR="00121DE3">
        <w:rPr>
          <w:rFonts w:ascii="Gadugi" w:hAnsi="Gadugi"/>
          <w:noProof/>
          <w:sz w:val="32"/>
          <w:szCs w:val="32"/>
        </w:rPr>
        <w:t>…………………………………………………………</w:t>
      </w:r>
      <w:r w:rsidR="002F61A8">
        <w:rPr>
          <w:rFonts w:ascii="Gadugi" w:hAnsi="Gadugi"/>
          <w:noProof/>
          <w:sz w:val="32"/>
          <w:szCs w:val="32"/>
        </w:rPr>
        <w:t>…</w:t>
      </w:r>
      <w:r w:rsidR="00121DE3">
        <w:rPr>
          <w:rFonts w:ascii="Gadugi" w:hAnsi="Gadugi"/>
          <w:noProof/>
          <w:sz w:val="32"/>
          <w:szCs w:val="32"/>
        </w:rPr>
        <w:t>…</w:t>
      </w:r>
      <w:r w:rsidR="00D71226">
        <w:rPr>
          <w:rFonts w:ascii="Gadugi" w:hAnsi="Gadugi"/>
          <w:noProof/>
          <w:sz w:val="32"/>
          <w:szCs w:val="32"/>
        </w:rPr>
        <w:t>..</w:t>
      </w:r>
      <w:r w:rsidR="00121DE3">
        <w:rPr>
          <w:rFonts w:ascii="Gadugi" w:hAnsi="Gadugi"/>
          <w:noProof/>
          <w:sz w:val="32"/>
          <w:szCs w:val="32"/>
        </w:rPr>
        <w:t>…</w:t>
      </w:r>
      <w:r w:rsidR="002F61A8">
        <w:rPr>
          <w:rFonts w:ascii="Gadugi" w:hAnsi="Gadugi"/>
          <w:noProof/>
          <w:sz w:val="32"/>
          <w:szCs w:val="32"/>
        </w:rPr>
        <w:t>..</w:t>
      </w:r>
      <w:r w:rsidR="00121DE3">
        <w:rPr>
          <w:rFonts w:ascii="Gadugi" w:hAnsi="Gadugi"/>
          <w:noProof/>
          <w:sz w:val="32"/>
          <w:szCs w:val="32"/>
        </w:rPr>
        <w:t>…4</w:t>
      </w:r>
    </w:p>
    <w:p w14:paraId="6CBE898F" w14:textId="36ED0C15" w:rsidR="007955CF" w:rsidRDefault="0050732B" w:rsidP="007955CF">
      <w:pPr>
        <w:pStyle w:val="a3"/>
        <w:numPr>
          <w:ilvl w:val="0"/>
          <w:numId w:val="7"/>
        </w:numPr>
        <w:shd w:val="clear" w:color="auto" w:fill="FFFFFF" w:themeFill="background1"/>
        <w:rPr>
          <w:rFonts w:ascii="Gadugi" w:hAnsi="Gadugi"/>
          <w:noProof/>
          <w:sz w:val="32"/>
          <w:szCs w:val="32"/>
        </w:rPr>
      </w:pPr>
      <w:hyperlink w:anchor="_STD_By_TestRail" w:history="1">
        <w:r w:rsidR="007955CF" w:rsidRPr="00A015AD">
          <w:rPr>
            <w:rStyle w:val="Hyperlink"/>
            <w:rFonts w:ascii="Gadugi" w:hAnsi="Gadugi"/>
            <w:sz w:val="32"/>
            <w:szCs w:val="32"/>
          </w:rPr>
          <w:t>Test</w:t>
        </w:r>
        <w:r w:rsidR="00262B80" w:rsidRPr="00A015AD">
          <w:rPr>
            <w:rStyle w:val="Hyperlink"/>
            <w:rFonts w:ascii="Gadugi" w:hAnsi="Gadugi"/>
            <w:sz w:val="32"/>
            <w:szCs w:val="32"/>
          </w:rPr>
          <w:t>Rail</w:t>
        </w:r>
        <w:r w:rsidR="00035657" w:rsidRPr="00A015AD">
          <w:rPr>
            <w:rStyle w:val="Hyperlink"/>
            <w:rFonts w:ascii="Gadugi" w:hAnsi="Gadugi"/>
            <w:sz w:val="32"/>
            <w:szCs w:val="32"/>
          </w:rPr>
          <w:t xml:space="preserve"> STD</w:t>
        </w:r>
      </w:hyperlink>
      <w:r w:rsidR="00035657">
        <w:rPr>
          <w:rFonts w:ascii="Gadugi" w:hAnsi="Gadugi"/>
          <w:sz w:val="32"/>
          <w:szCs w:val="32"/>
        </w:rPr>
        <w:t>……</w:t>
      </w:r>
      <w:r w:rsidR="00D71226">
        <w:rPr>
          <w:rFonts w:ascii="Gadugi" w:hAnsi="Gadugi"/>
          <w:noProof/>
          <w:sz w:val="32"/>
          <w:szCs w:val="32"/>
        </w:rPr>
        <w:t>.</w:t>
      </w:r>
      <w:r w:rsidR="007955CF" w:rsidRPr="00A46FE1">
        <w:rPr>
          <w:rFonts w:ascii="Gadugi" w:hAnsi="Gadugi"/>
          <w:noProof/>
          <w:sz w:val="32"/>
          <w:szCs w:val="32"/>
        </w:rPr>
        <w:t>................................................................</w:t>
      </w:r>
      <w:r w:rsidR="00A74ACB">
        <w:rPr>
          <w:rFonts w:ascii="Gadugi" w:hAnsi="Gadugi"/>
          <w:noProof/>
          <w:sz w:val="32"/>
          <w:szCs w:val="32"/>
        </w:rPr>
        <w:t>.</w:t>
      </w:r>
      <w:r w:rsidR="007955CF" w:rsidRPr="00A46FE1">
        <w:rPr>
          <w:rFonts w:ascii="Gadugi" w:hAnsi="Gadugi"/>
          <w:noProof/>
          <w:sz w:val="32"/>
          <w:szCs w:val="32"/>
        </w:rPr>
        <w:t>....</w:t>
      </w:r>
      <w:r w:rsidR="00D71226">
        <w:rPr>
          <w:rFonts w:ascii="Gadugi" w:hAnsi="Gadugi"/>
          <w:noProof/>
          <w:sz w:val="32"/>
          <w:szCs w:val="32"/>
        </w:rPr>
        <w:t>.</w:t>
      </w:r>
      <w:r w:rsidR="007955CF" w:rsidRPr="00A46FE1">
        <w:rPr>
          <w:rFonts w:ascii="Gadugi" w:hAnsi="Gadugi"/>
          <w:noProof/>
          <w:sz w:val="32"/>
          <w:szCs w:val="32"/>
        </w:rPr>
        <w:t>.</w:t>
      </w:r>
      <w:r w:rsidR="00121DE3">
        <w:rPr>
          <w:rFonts w:ascii="Gadugi" w:hAnsi="Gadugi"/>
          <w:noProof/>
          <w:sz w:val="32"/>
          <w:szCs w:val="32"/>
        </w:rPr>
        <w:t>5</w:t>
      </w:r>
      <w:r w:rsidR="00A74ACB">
        <w:rPr>
          <w:rFonts w:ascii="Gadugi" w:hAnsi="Gadugi"/>
          <w:noProof/>
          <w:sz w:val="32"/>
          <w:szCs w:val="32"/>
        </w:rPr>
        <w:t>-</w:t>
      </w:r>
      <w:r w:rsidR="00033EB5">
        <w:rPr>
          <w:rFonts w:ascii="Gadugi" w:hAnsi="Gadugi"/>
          <w:noProof/>
          <w:sz w:val="32"/>
          <w:szCs w:val="32"/>
        </w:rPr>
        <w:t>2</w:t>
      </w:r>
      <w:r w:rsidR="00121DE3">
        <w:rPr>
          <w:rFonts w:ascii="Gadugi" w:hAnsi="Gadugi"/>
          <w:noProof/>
          <w:sz w:val="32"/>
          <w:szCs w:val="32"/>
        </w:rPr>
        <w:t>4</w:t>
      </w:r>
    </w:p>
    <w:bookmarkStart w:id="2" w:name="_Hlk172403303"/>
    <w:p w14:paraId="6EFDAEEF" w14:textId="77F441B6" w:rsidR="00035657" w:rsidRPr="00A46FE1" w:rsidRDefault="00A015AD" w:rsidP="007955CF">
      <w:pPr>
        <w:pStyle w:val="a3"/>
        <w:numPr>
          <w:ilvl w:val="0"/>
          <w:numId w:val="7"/>
        </w:numPr>
        <w:shd w:val="clear" w:color="auto" w:fill="FFFFFF" w:themeFill="background1"/>
        <w:rPr>
          <w:rFonts w:ascii="Gadugi" w:hAnsi="Gadugi"/>
          <w:noProof/>
          <w:sz w:val="32"/>
          <w:szCs w:val="32"/>
        </w:rPr>
      </w:pPr>
      <w:r>
        <w:rPr>
          <w:rFonts w:ascii="Gadugi" w:hAnsi="Gadugi"/>
          <w:noProof/>
          <w:sz w:val="32"/>
          <w:szCs w:val="32"/>
        </w:rPr>
        <w:fldChar w:fldCharType="begin"/>
      </w:r>
      <w:r>
        <w:rPr>
          <w:rFonts w:ascii="Gadugi" w:hAnsi="Gadugi"/>
          <w:noProof/>
          <w:sz w:val="32"/>
          <w:szCs w:val="32"/>
        </w:rPr>
        <w:instrText xml:space="preserve"> HYPERLINK  \l "_TestRail_Print_Screen" </w:instrText>
      </w:r>
      <w:r>
        <w:rPr>
          <w:rFonts w:ascii="Gadugi" w:hAnsi="Gadugi"/>
          <w:noProof/>
          <w:sz w:val="32"/>
          <w:szCs w:val="32"/>
        </w:rPr>
        <w:fldChar w:fldCharType="separate"/>
      </w:r>
      <w:r w:rsidR="00035657" w:rsidRPr="00A015AD">
        <w:rPr>
          <w:rStyle w:val="Hyperlink"/>
          <w:rFonts w:ascii="Gadugi" w:hAnsi="Gadugi"/>
          <w:noProof/>
          <w:sz w:val="32"/>
          <w:szCs w:val="32"/>
        </w:rPr>
        <w:t>TestRail Print Screen</w:t>
      </w:r>
      <w:bookmarkEnd w:id="2"/>
      <w:r>
        <w:rPr>
          <w:rFonts w:ascii="Gadugi" w:hAnsi="Gadugi"/>
          <w:noProof/>
          <w:sz w:val="32"/>
          <w:szCs w:val="32"/>
        </w:rPr>
        <w:fldChar w:fldCharType="end"/>
      </w:r>
      <w:r w:rsidR="00035657">
        <w:rPr>
          <w:rFonts w:ascii="Gadugi" w:hAnsi="Gadugi"/>
          <w:noProof/>
          <w:sz w:val="32"/>
          <w:szCs w:val="32"/>
        </w:rPr>
        <w:t>………………………………………………</w:t>
      </w:r>
      <w:r w:rsidR="002F61A8">
        <w:rPr>
          <w:rFonts w:ascii="Gadugi" w:hAnsi="Gadugi"/>
          <w:noProof/>
          <w:sz w:val="32"/>
          <w:szCs w:val="32"/>
        </w:rPr>
        <w:t>.</w:t>
      </w:r>
      <w:r w:rsidR="003C27C5">
        <w:rPr>
          <w:rFonts w:ascii="Gadugi" w:hAnsi="Gadugi"/>
          <w:noProof/>
          <w:sz w:val="32"/>
          <w:szCs w:val="32"/>
        </w:rPr>
        <w:t>.</w:t>
      </w:r>
      <w:r w:rsidR="00035657">
        <w:rPr>
          <w:rFonts w:ascii="Gadugi" w:hAnsi="Gadugi"/>
          <w:noProof/>
          <w:sz w:val="32"/>
          <w:szCs w:val="32"/>
        </w:rPr>
        <w:t>…</w:t>
      </w:r>
      <w:r w:rsidR="00033EB5">
        <w:rPr>
          <w:rFonts w:ascii="Gadugi" w:hAnsi="Gadugi"/>
          <w:noProof/>
          <w:sz w:val="32"/>
          <w:szCs w:val="32"/>
        </w:rPr>
        <w:t>2</w:t>
      </w:r>
      <w:r w:rsidR="00121DE3">
        <w:rPr>
          <w:rFonts w:ascii="Gadugi" w:hAnsi="Gadugi"/>
          <w:noProof/>
          <w:sz w:val="32"/>
          <w:szCs w:val="32"/>
        </w:rPr>
        <w:t>5</w:t>
      </w:r>
    </w:p>
    <w:p w14:paraId="64B013FB" w14:textId="65F15FC7" w:rsidR="007955CF" w:rsidRPr="00A46FE1" w:rsidRDefault="0050732B" w:rsidP="00121DE3">
      <w:pPr>
        <w:pStyle w:val="a3"/>
        <w:numPr>
          <w:ilvl w:val="0"/>
          <w:numId w:val="7"/>
        </w:numPr>
        <w:shd w:val="clear" w:color="auto" w:fill="FFFFFF" w:themeFill="background1"/>
        <w:rPr>
          <w:rFonts w:ascii="Gadugi" w:hAnsi="Gadugi"/>
          <w:noProof/>
          <w:sz w:val="32"/>
          <w:szCs w:val="32"/>
        </w:rPr>
      </w:pPr>
      <w:hyperlink w:anchor="_Metrics" w:history="1">
        <w:r w:rsidR="007955CF" w:rsidRPr="00A015AD">
          <w:rPr>
            <w:rStyle w:val="Hyperlink"/>
            <w:rFonts w:ascii="Gadugi" w:hAnsi="Gadugi"/>
            <w:sz w:val="32"/>
            <w:szCs w:val="32"/>
          </w:rPr>
          <w:t>Metrics</w:t>
        </w:r>
      </w:hyperlink>
      <w:r w:rsidR="007955CF" w:rsidRPr="00A46FE1">
        <w:rPr>
          <w:rFonts w:ascii="Gadugi" w:hAnsi="Gadugi"/>
          <w:noProof/>
          <w:sz w:val="32"/>
          <w:szCs w:val="32"/>
        </w:rPr>
        <w:t xml:space="preserve"> ..........................................................</w:t>
      </w:r>
      <w:r w:rsidR="00A74ACB">
        <w:rPr>
          <w:rFonts w:ascii="Gadugi" w:hAnsi="Gadugi"/>
          <w:noProof/>
          <w:sz w:val="32"/>
          <w:szCs w:val="32"/>
        </w:rPr>
        <w:t>.......</w:t>
      </w:r>
      <w:r w:rsidR="007955CF" w:rsidRPr="00A46FE1">
        <w:rPr>
          <w:rFonts w:ascii="Gadugi" w:hAnsi="Gadugi"/>
          <w:noProof/>
          <w:sz w:val="32"/>
          <w:szCs w:val="32"/>
        </w:rPr>
        <w:t>...............</w:t>
      </w:r>
      <w:r w:rsidR="002F61A8">
        <w:rPr>
          <w:rFonts w:ascii="Gadugi" w:hAnsi="Gadugi"/>
          <w:noProof/>
          <w:sz w:val="32"/>
          <w:szCs w:val="32"/>
        </w:rPr>
        <w:t>.</w:t>
      </w:r>
      <w:r w:rsidR="007955CF" w:rsidRPr="00A46FE1">
        <w:rPr>
          <w:rFonts w:ascii="Gadugi" w:hAnsi="Gadugi"/>
          <w:noProof/>
          <w:sz w:val="32"/>
          <w:szCs w:val="32"/>
        </w:rPr>
        <w:t>...</w:t>
      </w:r>
      <w:r w:rsidR="00D71226">
        <w:rPr>
          <w:rFonts w:ascii="Gadugi" w:hAnsi="Gadugi"/>
          <w:noProof/>
          <w:sz w:val="32"/>
          <w:szCs w:val="32"/>
        </w:rPr>
        <w:t>.</w:t>
      </w:r>
      <w:r w:rsidR="00121DE3">
        <w:rPr>
          <w:rFonts w:ascii="Gadugi" w:hAnsi="Gadugi"/>
          <w:noProof/>
          <w:sz w:val="32"/>
          <w:szCs w:val="32"/>
        </w:rPr>
        <w:t>26-2</w:t>
      </w:r>
      <w:r w:rsidR="00104839">
        <w:rPr>
          <w:rFonts w:ascii="Gadugi" w:hAnsi="Gadugi"/>
          <w:noProof/>
          <w:sz w:val="32"/>
          <w:szCs w:val="32"/>
        </w:rPr>
        <w:t>8</w:t>
      </w:r>
    </w:p>
    <w:p w14:paraId="34A04EDA" w14:textId="20C06DA0" w:rsidR="007955CF" w:rsidRPr="00A46FE1" w:rsidRDefault="0050732B" w:rsidP="007955CF">
      <w:pPr>
        <w:pStyle w:val="a3"/>
        <w:numPr>
          <w:ilvl w:val="0"/>
          <w:numId w:val="7"/>
        </w:numPr>
        <w:shd w:val="clear" w:color="auto" w:fill="FFFFFF" w:themeFill="background1"/>
        <w:rPr>
          <w:rFonts w:ascii="Gadugi" w:hAnsi="Gadugi"/>
          <w:noProof/>
          <w:sz w:val="32"/>
          <w:szCs w:val="32"/>
        </w:rPr>
      </w:pPr>
      <w:hyperlink w:anchor="_Test_Environment_&amp;" w:history="1">
        <w:r w:rsidR="007955CF" w:rsidRPr="00A015AD">
          <w:rPr>
            <w:rStyle w:val="Hyperlink"/>
            <w:rFonts w:ascii="Gadugi" w:hAnsi="Gadugi"/>
            <w:sz w:val="32"/>
            <w:szCs w:val="32"/>
          </w:rPr>
          <w:t>Test Environment &amp; Tools</w:t>
        </w:r>
      </w:hyperlink>
      <w:r w:rsidR="007955CF" w:rsidRPr="00A46FE1">
        <w:rPr>
          <w:rFonts w:ascii="Gadugi" w:hAnsi="Gadugi"/>
          <w:noProof/>
          <w:sz w:val="32"/>
          <w:szCs w:val="32"/>
        </w:rPr>
        <w:t>.....................................................</w:t>
      </w:r>
      <w:r w:rsidR="00D71226">
        <w:rPr>
          <w:rFonts w:ascii="Gadugi" w:hAnsi="Gadugi"/>
          <w:noProof/>
          <w:sz w:val="32"/>
          <w:szCs w:val="32"/>
        </w:rPr>
        <w:t>.</w:t>
      </w:r>
      <w:r w:rsidR="007955CF" w:rsidRPr="00A46FE1">
        <w:rPr>
          <w:rFonts w:ascii="Gadugi" w:hAnsi="Gadugi"/>
          <w:noProof/>
          <w:sz w:val="32"/>
          <w:szCs w:val="32"/>
        </w:rPr>
        <w:t>.</w:t>
      </w:r>
      <w:r w:rsidR="00F46186">
        <w:rPr>
          <w:rFonts w:ascii="Gadugi" w:hAnsi="Gadugi"/>
          <w:noProof/>
          <w:sz w:val="32"/>
          <w:szCs w:val="32"/>
        </w:rPr>
        <w:t>2</w:t>
      </w:r>
      <w:r w:rsidR="00104839">
        <w:rPr>
          <w:rFonts w:ascii="Gadugi" w:hAnsi="Gadugi"/>
          <w:noProof/>
          <w:sz w:val="32"/>
          <w:szCs w:val="32"/>
        </w:rPr>
        <w:t>9</w:t>
      </w:r>
    </w:p>
    <w:p w14:paraId="1711193E" w14:textId="520EE6FE" w:rsidR="007955CF" w:rsidRPr="00A46FE1" w:rsidRDefault="0050732B" w:rsidP="007955CF">
      <w:pPr>
        <w:pStyle w:val="a3"/>
        <w:numPr>
          <w:ilvl w:val="0"/>
          <w:numId w:val="7"/>
        </w:numPr>
        <w:shd w:val="clear" w:color="auto" w:fill="FFFFFF" w:themeFill="background1"/>
        <w:rPr>
          <w:rFonts w:ascii="Gadugi" w:hAnsi="Gadugi"/>
          <w:noProof/>
          <w:sz w:val="32"/>
          <w:szCs w:val="32"/>
        </w:rPr>
      </w:pPr>
      <w:hyperlink w:anchor="_Recommendations" w:history="1">
        <w:r w:rsidR="007955CF" w:rsidRPr="00A015AD">
          <w:rPr>
            <w:rStyle w:val="Hyperlink"/>
            <w:rFonts w:ascii="Gadugi" w:hAnsi="Gadugi"/>
            <w:sz w:val="32"/>
            <w:szCs w:val="32"/>
          </w:rPr>
          <w:t>Recommendations</w:t>
        </w:r>
      </w:hyperlink>
      <w:r w:rsidR="007955CF" w:rsidRPr="00A46FE1">
        <w:rPr>
          <w:rFonts w:ascii="Gadugi" w:hAnsi="Gadugi"/>
          <w:noProof/>
          <w:sz w:val="32"/>
          <w:szCs w:val="32"/>
        </w:rPr>
        <w:t xml:space="preserve"> .................................................</w:t>
      </w:r>
      <w:r w:rsidR="00A46FE1">
        <w:rPr>
          <w:rFonts w:ascii="Gadugi" w:hAnsi="Gadugi"/>
          <w:noProof/>
          <w:sz w:val="32"/>
          <w:szCs w:val="32"/>
        </w:rPr>
        <w:t>.</w:t>
      </w:r>
      <w:r w:rsidR="007955CF" w:rsidRPr="00A46FE1">
        <w:rPr>
          <w:rFonts w:ascii="Gadugi" w:hAnsi="Gadugi"/>
          <w:noProof/>
          <w:sz w:val="32"/>
          <w:szCs w:val="32"/>
        </w:rPr>
        <w:t>..............</w:t>
      </w:r>
      <w:r w:rsidR="00D71226">
        <w:rPr>
          <w:rFonts w:ascii="Gadugi" w:hAnsi="Gadugi"/>
          <w:noProof/>
          <w:sz w:val="32"/>
          <w:szCs w:val="32"/>
        </w:rPr>
        <w:t>..</w:t>
      </w:r>
      <w:r w:rsidR="007955CF" w:rsidRPr="00A46FE1">
        <w:rPr>
          <w:rFonts w:ascii="Gadugi" w:hAnsi="Gadugi"/>
          <w:noProof/>
          <w:sz w:val="32"/>
          <w:szCs w:val="32"/>
        </w:rPr>
        <w:t>..</w:t>
      </w:r>
      <w:r w:rsidR="00104839">
        <w:rPr>
          <w:rFonts w:ascii="Gadugi" w:hAnsi="Gadugi"/>
          <w:noProof/>
          <w:sz w:val="32"/>
          <w:szCs w:val="32"/>
        </w:rPr>
        <w:t>30</w:t>
      </w:r>
    </w:p>
    <w:p w14:paraId="06021267" w14:textId="1C34A1FC" w:rsidR="007955CF" w:rsidRPr="00A46FE1" w:rsidRDefault="0050732B" w:rsidP="007955CF">
      <w:pPr>
        <w:pStyle w:val="a3"/>
        <w:numPr>
          <w:ilvl w:val="0"/>
          <w:numId w:val="7"/>
        </w:numPr>
        <w:shd w:val="clear" w:color="auto" w:fill="FFFFFF" w:themeFill="background1"/>
        <w:rPr>
          <w:rFonts w:ascii="Gadugi" w:hAnsi="Gadugi"/>
          <w:noProof/>
          <w:sz w:val="32"/>
          <w:szCs w:val="32"/>
        </w:rPr>
      </w:pPr>
      <w:hyperlink w:anchor="_Conclusion-_Don’t_Go" w:history="1">
        <w:r w:rsidR="007955CF" w:rsidRPr="00A015AD">
          <w:rPr>
            <w:rStyle w:val="Hyperlink"/>
            <w:rFonts w:ascii="Gadugi" w:hAnsi="Gadugi"/>
            <w:sz w:val="32"/>
            <w:szCs w:val="32"/>
          </w:rPr>
          <w:t>Conclusion</w:t>
        </w:r>
      </w:hyperlink>
      <w:r w:rsidR="007955CF" w:rsidRPr="00A46FE1">
        <w:rPr>
          <w:rFonts w:ascii="Gadugi" w:hAnsi="Gadugi"/>
          <w:noProof/>
          <w:sz w:val="32"/>
          <w:szCs w:val="32"/>
        </w:rPr>
        <w:t>...........................................................</w:t>
      </w:r>
      <w:r w:rsidR="00A46FE1">
        <w:rPr>
          <w:rFonts w:ascii="Gadugi" w:hAnsi="Gadugi"/>
          <w:noProof/>
          <w:sz w:val="32"/>
          <w:szCs w:val="32"/>
        </w:rPr>
        <w:t>...................</w:t>
      </w:r>
      <w:r w:rsidR="007955CF" w:rsidRPr="00A46FE1">
        <w:rPr>
          <w:rFonts w:ascii="Gadugi" w:hAnsi="Gadugi"/>
          <w:noProof/>
          <w:sz w:val="32"/>
          <w:szCs w:val="32"/>
        </w:rPr>
        <w:t>..</w:t>
      </w:r>
      <w:r w:rsidR="00D71226">
        <w:rPr>
          <w:rFonts w:ascii="Gadugi" w:hAnsi="Gadugi"/>
          <w:noProof/>
          <w:sz w:val="32"/>
          <w:szCs w:val="32"/>
        </w:rPr>
        <w:t>...</w:t>
      </w:r>
      <w:r w:rsidR="007955CF" w:rsidRPr="00A46FE1">
        <w:rPr>
          <w:rFonts w:ascii="Gadugi" w:hAnsi="Gadugi"/>
          <w:noProof/>
          <w:sz w:val="32"/>
          <w:szCs w:val="32"/>
        </w:rPr>
        <w:t>..</w:t>
      </w:r>
      <w:r w:rsidR="00104839">
        <w:rPr>
          <w:rFonts w:ascii="Gadugi" w:hAnsi="Gadugi"/>
          <w:noProof/>
          <w:sz w:val="32"/>
          <w:szCs w:val="32"/>
        </w:rPr>
        <w:t>30</w:t>
      </w:r>
    </w:p>
    <w:p w14:paraId="1888B9B6" w14:textId="28530778" w:rsidR="007955CF" w:rsidRPr="00A46FE1" w:rsidRDefault="0050732B" w:rsidP="007955CF">
      <w:pPr>
        <w:pStyle w:val="a3"/>
        <w:numPr>
          <w:ilvl w:val="0"/>
          <w:numId w:val="7"/>
        </w:numPr>
        <w:shd w:val="clear" w:color="auto" w:fill="FFFFFF" w:themeFill="background1"/>
        <w:rPr>
          <w:rFonts w:ascii="Gadugi" w:hAnsi="Gadugi"/>
          <w:noProof/>
          <w:sz w:val="32"/>
          <w:szCs w:val="32"/>
        </w:rPr>
      </w:pPr>
      <w:hyperlink w:anchor="_Bug_List" w:history="1">
        <w:r w:rsidR="007955CF" w:rsidRPr="00A015AD">
          <w:rPr>
            <w:rStyle w:val="Hyperlink"/>
            <w:rFonts w:ascii="Gadugi" w:hAnsi="Gadugi"/>
            <w:sz w:val="32"/>
            <w:szCs w:val="32"/>
          </w:rPr>
          <w:t>Bug List</w:t>
        </w:r>
      </w:hyperlink>
      <w:r w:rsidR="00D71226">
        <w:rPr>
          <w:rFonts w:ascii="Gadugi" w:hAnsi="Gadugi"/>
          <w:noProof/>
          <w:sz w:val="32"/>
          <w:szCs w:val="32"/>
        </w:rPr>
        <w:t>…………………………………………………………</w:t>
      </w:r>
      <w:r w:rsidR="002F61A8">
        <w:rPr>
          <w:rFonts w:ascii="Gadugi" w:hAnsi="Gadugi"/>
          <w:noProof/>
          <w:sz w:val="32"/>
          <w:szCs w:val="32"/>
        </w:rPr>
        <w:t>…</w:t>
      </w:r>
      <w:r w:rsidR="00F46186">
        <w:rPr>
          <w:rFonts w:ascii="Gadugi" w:hAnsi="Gadugi"/>
          <w:noProof/>
          <w:sz w:val="32"/>
          <w:szCs w:val="32"/>
        </w:rPr>
        <w:t>……3</w:t>
      </w:r>
      <w:r w:rsidR="00104839">
        <w:rPr>
          <w:rFonts w:ascii="Gadugi" w:hAnsi="Gadugi"/>
          <w:noProof/>
          <w:sz w:val="32"/>
          <w:szCs w:val="32"/>
        </w:rPr>
        <w:t>1</w:t>
      </w:r>
      <w:r w:rsidR="00F46186">
        <w:rPr>
          <w:rFonts w:ascii="Gadugi" w:hAnsi="Gadugi"/>
          <w:noProof/>
          <w:sz w:val="32"/>
          <w:szCs w:val="32"/>
        </w:rPr>
        <w:t>-3</w:t>
      </w:r>
      <w:r w:rsidR="00104839">
        <w:rPr>
          <w:rFonts w:ascii="Gadugi" w:hAnsi="Gadugi"/>
          <w:noProof/>
          <w:sz w:val="32"/>
          <w:szCs w:val="32"/>
        </w:rPr>
        <w:t>3</w:t>
      </w:r>
    </w:p>
    <w:p w14:paraId="504928BF" w14:textId="5B1E7B48" w:rsidR="007955CF" w:rsidRPr="00A46FE1" w:rsidRDefault="0050732B" w:rsidP="007955CF">
      <w:pPr>
        <w:pStyle w:val="a3"/>
        <w:numPr>
          <w:ilvl w:val="0"/>
          <w:numId w:val="7"/>
        </w:numPr>
        <w:shd w:val="clear" w:color="auto" w:fill="FFFFFF" w:themeFill="background1"/>
        <w:rPr>
          <w:rFonts w:ascii="Gadugi" w:hAnsi="Gadugi"/>
          <w:noProof/>
          <w:sz w:val="32"/>
          <w:szCs w:val="32"/>
        </w:rPr>
      </w:pPr>
      <w:hyperlink w:anchor="_Bug_Report" w:history="1">
        <w:r w:rsidR="007955CF" w:rsidRPr="00A015AD">
          <w:rPr>
            <w:rStyle w:val="Hyperlink"/>
            <w:rFonts w:ascii="Gadugi" w:hAnsi="Gadugi"/>
            <w:sz w:val="32"/>
            <w:szCs w:val="32"/>
          </w:rPr>
          <w:t>Bug Report</w:t>
        </w:r>
      </w:hyperlink>
      <w:r w:rsidR="007955CF" w:rsidRPr="00A46FE1">
        <w:rPr>
          <w:rFonts w:ascii="Gadugi" w:hAnsi="Gadugi"/>
          <w:noProof/>
          <w:sz w:val="32"/>
          <w:szCs w:val="32"/>
        </w:rPr>
        <w:t>…………………………………….....................</w:t>
      </w:r>
      <w:r w:rsidR="002F61A8">
        <w:rPr>
          <w:rFonts w:ascii="Gadugi" w:hAnsi="Gadugi"/>
          <w:noProof/>
          <w:sz w:val="32"/>
          <w:szCs w:val="32"/>
        </w:rPr>
        <w:t>.</w:t>
      </w:r>
      <w:r w:rsidR="007955CF" w:rsidRPr="00A46FE1">
        <w:rPr>
          <w:rFonts w:ascii="Gadugi" w:hAnsi="Gadugi"/>
          <w:noProof/>
          <w:sz w:val="32"/>
          <w:szCs w:val="32"/>
        </w:rPr>
        <w:t>...</w:t>
      </w:r>
      <w:r w:rsidR="00780FA3">
        <w:rPr>
          <w:rFonts w:ascii="Gadugi" w:hAnsi="Gadugi" w:hint="cs"/>
          <w:noProof/>
          <w:sz w:val="32"/>
          <w:szCs w:val="32"/>
          <w:rtl/>
        </w:rPr>
        <w:t>.</w:t>
      </w:r>
      <w:r w:rsidR="007955CF" w:rsidRPr="00A46FE1">
        <w:rPr>
          <w:rFonts w:ascii="Gadugi" w:hAnsi="Gadugi"/>
          <w:noProof/>
          <w:sz w:val="32"/>
          <w:szCs w:val="32"/>
        </w:rPr>
        <w:t>..</w:t>
      </w:r>
      <w:r w:rsidR="00F46186">
        <w:rPr>
          <w:rFonts w:ascii="Gadugi" w:hAnsi="Gadugi"/>
          <w:noProof/>
          <w:sz w:val="32"/>
          <w:szCs w:val="32"/>
        </w:rPr>
        <w:t>3</w:t>
      </w:r>
      <w:r w:rsidR="00104839">
        <w:rPr>
          <w:rFonts w:ascii="Gadugi" w:hAnsi="Gadugi"/>
          <w:noProof/>
          <w:sz w:val="32"/>
          <w:szCs w:val="32"/>
        </w:rPr>
        <w:t>4</w:t>
      </w:r>
      <w:r w:rsidR="007955CF" w:rsidRPr="00A46FE1">
        <w:rPr>
          <w:rFonts w:ascii="Gadugi" w:hAnsi="Gadugi"/>
          <w:noProof/>
          <w:sz w:val="32"/>
          <w:szCs w:val="32"/>
        </w:rPr>
        <w:t>-</w:t>
      </w:r>
      <w:r w:rsidR="00F46186">
        <w:rPr>
          <w:rFonts w:ascii="Gadugi" w:hAnsi="Gadugi"/>
          <w:noProof/>
          <w:sz w:val="32"/>
          <w:szCs w:val="32"/>
        </w:rPr>
        <w:t>1</w:t>
      </w:r>
      <w:r w:rsidR="00533829">
        <w:rPr>
          <w:rFonts w:ascii="Gadugi" w:hAnsi="Gadugi"/>
          <w:noProof/>
          <w:sz w:val="32"/>
          <w:szCs w:val="32"/>
        </w:rPr>
        <w:t>5</w:t>
      </w:r>
      <w:r w:rsidR="00BA5310">
        <w:rPr>
          <w:rFonts w:ascii="Gadugi" w:hAnsi="Gadugi"/>
          <w:noProof/>
          <w:sz w:val="32"/>
          <w:szCs w:val="32"/>
        </w:rPr>
        <w:t>5</w:t>
      </w:r>
    </w:p>
    <w:p w14:paraId="025D51F7" w14:textId="77777777" w:rsidR="00B81051" w:rsidRDefault="00B81051" w:rsidP="00C7589F">
      <w:pPr>
        <w:jc w:val="center"/>
        <w:rPr>
          <w:rFonts w:ascii="Calibri" w:hAnsi="Calibri" w:cs="Calibri"/>
          <w:color w:val="00B0F0"/>
          <w:sz w:val="36"/>
          <w:szCs w:val="36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76C2935D" w14:textId="77777777" w:rsidR="00B81051" w:rsidRDefault="00B81051" w:rsidP="00C7589F">
      <w:pPr>
        <w:jc w:val="center"/>
        <w:rPr>
          <w:rFonts w:ascii="Calibri" w:hAnsi="Calibri" w:cs="Calibri"/>
          <w:color w:val="00B0F0"/>
          <w:sz w:val="36"/>
          <w:szCs w:val="36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493B4E90" w14:textId="77777777" w:rsidR="00AE08D9" w:rsidRDefault="00AE08D9" w:rsidP="000B1647">
      <w:pPr>
        <w:shd w:val="clear" w:color="auto" w:fill="FFFFFF" w:themeFill="background1"/>
        <w:jc w:val="center"/>
        <w:rPr>
          <w:b/>
          <w:bCs/>
          <w:noProof/>
          <w:color w:val="2790BF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2F5C735" w14:textId="77777777" w:rsidR="00A97EAF" w:rsidRDefault="00A97EAF" w:rsidP="000B1647">
      <w:pPr>
        <w:shd w:val="clear" w:color="auto" w:fill="FFFFFF" w:themeFill="background1"/>
        <w:jc w:val="center"/>
        <w:rPr>
          <w:b/>
          <w:bCs/>
          <w:noProof/>
          <w:color w:val="2790BF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7D54632" w14:textId="77777777" w:rsidR="00A97EAF" w:rsidRDefault="00A97EAF" w:rsidP="000B1647">
      <w:pPr>
        <w:shd w:val="clear" w:color="auto" w:fill="FFFFFF" w:themeFill="background1"/>
        <w:jc w:val="center"/>
        <w:rPr>
          <w:b/>
          <w:bCs/>
          <w:noProof/>
          <w:color w:val="2790BF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6D1BD84" w14:textId="77777777" w:rsidR="00A97EAF" w:rsidRDefault="00A97EAF" w:rsidP="000B1647">
      <w:pPr>
        <w:shd w:val="clear" w:color="auto" w:fill="FFFFFF" w:themeFill="background1"/>
        <w:jc w:val="center"/>
        <w:rPr>
          <w:b/>
          <w:bCs/>
          <w:noProof/>
          <w:color w:val="2790BF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48C7AA2" w14:textId="77777777" w:rsidR="00A97EAF" w:rsidRDefault="00A97EAF" w:rsidP="000B1647">
      <w:pPr>
        <w:shd w:val="clear" w:color="auto" w:fill="FFFFFF" w:themeFill="background1"/>
        <w:jc w:val="center"/>
        <w:rPr>
          <w:b/>
          <w:bCs/>
          <w:noProof/>
          <w:color w:val="2790BF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20A9507" w14:textId="77777777" w:rsidR="00F33DD7" w:rsidRDefault="00F33DD7" w:rsidP="00520111">
      <w:pPr>
        <w:pStyle w:val="1"/>
        <w:jc w:val="center"/>
        <w:rPr>
          <w:rFonts w:ascii="Gadugi" w:eastAsiaTheme="minorEastAsia" w:hAnsi="Gadugi" w:cstheme="minorBidi"/>
          <w:caps w:val="0"/>
          <w:noProof/>
          <w:color w:val="000000" w:themeColor="text1"/>
          <w:sz w:val="48"/>
          <w:szCs w:val="48"/>
          <w:u w:val="single"/>
          <w:rtl/>
          <w14:textOutline w14:w="12700" w14:cap="flat" w14:cmpd="sng" w14:algn="ctr">
            <w14:solidFill>
              <w14:srgbClr w14:val="000000"/>
            </w14:solidFill>
            <w14:prstDash w14:val="solid"/>
            <w14:round/>
          </w14:textOutline>
        </w:rPr>
      </w:pPr>
      <w:bookmarkStart w:id="3" w:name="_Purpose"/>
      <w:bookmarkEnd w:id="3"/>
    </w:p>
    <w:p w14:paraId="6972F4F6" w14:textId="1040D3D0" w:rsidR="002070B8" w:rsidRPr="00520111" w:rsidRDefault="002070B8" w:rsidP="00520111">
      <w:pPr>
        <w:pStyle w:val="1"/>
        <w:jc w:val="center"/>
        <w:rPr>
          <w:rFonts w:ascii="Gadugi" w:eastAsiaTheme="minorEastAsia" w:hAnsi="Gadugi" w:cstheme="minorBidi"/>
          <w:caps w:val="0"/>
          <w:noProof/>
          <w:color w:val="000000" w:themeColor="text1"/>
          <w:sz w:val="48"/>
          <w:szCs w:val="48"/>
          <w:u w:val="single"/>
          <w:rtl/>
          <w14:textOutline w14:w="12700" w14:cap="flat" w14:cmpd="sng" w14:algn="ctr">
            <w14:solidFill>
              <w14:srgbClr w14:val="000000"/>
            </w14:solidFill>
            <w14:prstDash w14:val="solid"/>
            <w14:round/>
          </w14:textOutline>
        </w:rPr>
      </w:pPr>
      <w:r w:rsidRPr="00520111">
        <w:rPr>
          <w:rFonts w:ascii="Gadugi" w:eastAsiaTheme="minorEastAsia" w:hAnsi="Gadugi" w:cstheme="minorBidi"/>
          <w:caps w:val="0"/>
          <w:noProof/>
          <w:color w:val="000000" w:themeColor="text1"/>
          <w:sz w:val="48"/>
          <w:szCs w:val="48"/>
          <w:u w:val="single"/>
          <w14:textOutline w14:w="12700" w14:cap="flat" w14:cmpd="sng" w14:algn="ctr">
            <w14:solidFill>
              <w14:srgbClr w14:val="000000"/>
            </w14:solidFill>
            <w14:prstDash w14:val="solid"/>
            <w14:round/>
          </w14:textOutline>
        </w:rPr>
        <w:t>Purpose</w:t>
      </w:r>
    </w:p>
    <w:p w14:paraId="08D8C0F1" w14:textId="77777777" w:rsidR="00A97EAF" w:rsidRPr="00587078" w:rsidRDefault="00A97EAF" w:rsidP="00380F1F">
      <w:pPr>
        <w:shd w:val="clear" w:color="auto" w:fill="FFFFFF" w:themeFill="background1"/>
        <w:jc w:val="center"/>
        <w:rPr>
          <w:b/>
          <w:bCs/>
          <w:noProof/>
          <w:color w:val="2790BF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501259" w14:textId="282C20CD" w:rsidR="00936FBE" w:rsidRPr="00587078" w:rsidRDefault="00936FBE" w:rsidP="00936FBE">
      <w:pPr>
        <w:shd w:val="clear" w:color="auto" w:fill="FFFFFF" w:themeFill="background1"/>
        <w:rPr>
          <w:rFonts w:ascii="Gadugi" w:hAnsi="Gadugi"/>
          <w:noProof/>
          <w:sz w:val="24"/>
          <w:szCs w:val="24"/>
        </w:rPr>
      </w:pPr>
      <w:r w:rsidRPr="00587078">
        <w:rPr>
          <w:rFonts w:ascii="Gadugi" w:hAnsi="Gadugi"/>
          <w:noProof/>
          <w:sz w:val="24"/>
          <w:szCs w:val="24"/>
        </w:rPr>
        <w:t>This document presents the findings relating to the main tests carried out at the Israel</w:t>
      </w:r>
      <w:r w:rsidR="00715227" w:rsidRPr="00587078">
        <w:rPr>
          <w:rFonts w:ascii="Gadugi" w:hAnsi="Gadugi"/>
          <w:noProof/>
          <w:sz w:val="24"/>
          <w:szCs w:val="24"/>
        </w:rPr>
        <w:t>es</w:t>
      </w:r>
      <w:r w:rsidRPr="00587078">
        <w:rPr>
          <w:rFonts w:ascii="Gadugi" w:hAnsi="Gadugi"/>
          <w:noProof/>
          <w:sz w:val="24"/>
          <w:szCs w:val="24"/>
        </w:rPr>
        <w:t xml:space="preserve"> "Burger King" app, </w:t>
      </w:r>
      <w:r w:rsidR="008A7741" w:rsidRPr="00587078">
        <w:rPr>
          <w:rFonts w:ascii="Gadugi" w:hAnsi="Gadugi"/>
          <w:noProof/>
          <w:sz w:val="24"/>
          <w:szCs w:val="24"/>
        </w:rPr>
        <w:t>order</w:t>
      </w:r>
      <w:r w:rsidRPr="00587078">
        <w:rPr>
          <w:rFonts w:ascii="Gadugi" w:hAnsi="Gadugi"/>
          <w:noProof/>
          <w:sz w:val="24"/>
          <w:szCs w:val="24"/>
        </w:rPr>
        <w:t>ing kosher and non-kosher hamburgers from the list of existing branches in the country.</w:t>
      </w:r>
    </w:p>
    <w:p w14:paraId="66153631" w14:textId="41FF14B7" w:rsidR="00A97EAF" w:rsidRDefault="00936FBE" w:rsidP="00936FBE">
      <w:pPr>
        <w:shd w:val="clear" w:color="auto" w:fill="FFFFFF" w:themeFill="background1"/>
        <w:rPr>
          <w:rFonts w:ascii="Gadugi" w:hAnsi="Gadugi"/>
          <w:noProof/>
          <w:sz w:val="24"/>
          <w:szCs w:val="24"/>
          <w:rtl/>
        </w:rPr>
      </w:pPr>
      <w:r w:rsidRPr="00587078">
        <w:rPr>
          <w:rFonts w:ascii="Gadugi" w:hAnsi="Gadugi"/>
          <w:noProof/>
          <w:sz w:val="24"/>
          <w:szCs w:val="24"/>
        </w:rPr>
        <w:t xml:space="preserve">The tests were performed on the important functions in the application, which include orders from the menu, checking discounts </w:t>
      </w:r>
      <w:r w:rsidR="00B65297" w:rsidRPr="00587078">
        <w:rPr>
          <w:rFonts w:ascii="Gadugi" w:hAnsi="Gadugi"/>
          <w:noProof/>
          <w:sz w:val="24"/>
          <w:szCs w:val="24"/>
        </w:rPr>
        <w:t xml:space="preserve"> </w:t>
      </w:r>
      <w:r w:rsidRPr="00587078">
        <w:rPr>
          <w:rFonts w:ascii="Gadugi" w:hAnsi="Gadugi"/>
          <w:noProof/>
          <w:sz w:val="24"/>
          <w:szCs w:val="24"/>
        </w:rPr>
        <w:t xml:space="preserve">that are published on the </w:t>
      </w:r>
      <w:r w:rsidR="00B65297" w:rsidRPr="00587078">
        <w:rPr>
          <w:rFonts w:ascii="Gadugi" w:hAnsi="Gadugi"/>
          <w:noProof/>
          <w:sz w:val="24"/>
          <w:szCs w:val="24"/>
        </w:rPr>
        <w:t>application</w:t>
      </w:r>
      <w:r w:rsidRPr="00587078">
        <w:rPr>
          <w:rFonts w:ascii="Gadugi" w:hAnsi="Gadugi"/>
          <w:noProof/>
          <w:sz w:val="24"/>
          <w:szCs w:val="24"/>
        </w:rPr>
        <w:t xml:space="preserve">, </w:t>
      </w:r>
      <w:r w:rsidR="007A3765" w:rsidRPr="00587078">
        <w:rPr>
          <w:rFonts w:ascii="Gadugi" w:hAnsi="Gadugi"/>
          <w:noProof/>
          <w:sz w:val="24"/>
          <w:szCs w:val="24"/>
        </w:rPr>
        <w:t xml:space="preserve">event invitations </w:t>
      </w:r>
      <w:r w:rsidR="007A3765" w:rsidRPr="00587078">
        <w:rPr>
          <w:rFonts w:ascii="Gadugi" w:hAnsi="Gadugi" w:hint="cs"/>
          <w:noProof/>
          <w:sz w:val="24"/>
          <w:szCs w:val="24"/>
          <w:rtl/>
        </w:rPr>
        <w:t>,</w:t>
      </w:r>
      <w:r w:rsidRPr="00587078">
        <w:rPr>
          <w:rFonts w:ascii="Gadugi" w:hAnsi="Gadugi"/>
          <w:noProof/>
          <w:sz w:val="24"/>
          <w:szCs w:val="24"/>
        </w:rPr>
        <w:t>customer benefits</w:t>
      </w:r>
      <w:r w:rsidR="005002A7" w:rsidRPr="00587078">
        <w:rPr>
          <w:rFonts w:ascii="Gadugi" w:hAnsi="Gadugi"/>
          <w:noProof/>
          <w:sz w:val="24"/>
          <w:szCs w:val="24"/>
        </w:rPr>
        <w:t>,</w:t>
      </w:r>
      <w:r w:rsidR="005002A7" w:rsidRPr="00587078">
        <w:rPr>
          <w:sz w:val="24"/>
          <w:szCs w:val="24"/>
        </w:rPr>
        <w:t xml:space="preserve"> </w:t>
      </w:r>
      <w:r w:rsidR="005002A7" w:rsidRPr="00587078">
        <w:rPr>
          <w:rFonts w:ascii="Gadugi" w:hAnsi="Gadugi"/>
          <w:noProof/>
          <w:sz w:val="24"/>
          <w:szCs w:val="24"/>
        </w:rPr>
        <w:t>compatibility between different platforms, different operating systems.</w:t>
      </w:r>
    </w:p>
    <w:p w14:paraId="1F0B2A8D" w14:textId="77777777" w:rsidR="007D7F23" w:rsidRPr="00587078" w:rsidRDefault="007D7F23" w:rsidP="00936FBE">
      <w:pPr>
        <w:shd w:val="clear" w:color="auto" w:fill="FFFFFF" w:themeFill="background1"/>
        <w:rPr>
          <w:b/>
          <w:bCs/>
          <w:noProof/>
          <w:color w:val="2790BF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F5F87BB" w14:textId="4E6A4245" w:rsidR="007D7F23" w:rsidRDefault="003C50F5" w:rsidP="007D7F23">
      <w:pPr>
        <w:shd w:val="clear" w:color="auto" w:fill="FFFFFF" w:themeFill="background1"/>
        <w:jc w:val="center"/>
        <w:rPr>
          <w:b/>
          <w:bCs/>
          <w:noProof/>
          <w:color w:val="2790BF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Gadugi" w:hAnsi="Gadugi"/>
          <w:noProof/>
          <w:color w:val="000000" w:themeColor="text1"/>
          <w:sz w:val="48"/>
          <w:szCs w:val="48"/>
        </w:rPr>
        <w:drawing>
          <wp:inline distT="0" distB="0" distL="0" distR="0" wp14:anchorId="4B99E7B8" wp14:editId="010EE90C">
            <wp:extent cx="914400" cy="914400"/>
            <wp:effectExtent l="0" t="0" r="0" b="0"/>
            <wp:docPr id="27" name="Graphic 27" descr="Burger and drink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raphic 27" descr="Burger and drink with solid fill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FBE10" w14:textId="77777777" w:rsidR="002070B8" w:rsidRPr="00520111" w:rsidRDefault="002070B8" w:rsidP="00520111">
      <w:pPr>
        <w:pStyle w:val="1"/>
        <w:jc w:val="center"/>
        <w:rPr>
          <w:rFonts w:ascii="Gadugi" w:eastAsiaTheme="minorEastAsia" w:hAnsi="Gadugi" w:cstheme="minorBidi"/>
          <w:caps w:val="0"/>
          <w:noProof/>
          <w:color w:val="000000" w:themeColor="text1"/>
          <w:sz w:val="48"/>
          <w:szCs w:val="48"/>
          <w:u w:val="single"/>
          <w:rtl/>
          <w14:textOutline w14:w="12700" w14:cap="flat" w14:cmpd="sng" w14:algn="ctr">
            <w14:solidFill>
              <w14:srgbClr w14:val="000000"/>
            </w14:solidFill>
            <w14:prstDash w14:val="solid"/>
            <w14:round/>
          </w14:textOutline>
        </w:rPr>
      </w:pPr>
      <w:bookmarkStart w:id="4" w:name="_Application_Overview_1"/>
      <w:bookmarkEnd w:id="4"/>
      <w:r w:rsidRPr="00520111">
        <w:rPr>
          <w:rFonts w:ascii="Gadugi" w:eastAsiaTheme="minorEastAsia" w:hAnsi="Gadugi" w:cstheme="minorBidi"/>
          <w:caps w:val="0"/>
          <w:noProof/>
          <w:color w:val="000000" w:themeColor="text1"/>
          <w:sz w:val="48"/>
          <w:szCs w:val="48"/>
          <w:u w:val="single"/>
          <w14:textOutline w14:w="12700" w14:cap="flat" w14:cmpd="sng" w14:algn="ctr">
            <w14:solidFill>
              <w14:srgbClr w14:val="000000"/>
            </w14:solidFill>
            <w14:prstDash w14:val="solid"/>
            <w14:round/>
          </w14:textOutline>
        </w:rPr>
        <w:t>Application Overview</w:t>
      </w:r>
    </w:p>
    <w:p w14:paraId="07D963F8" w14:textId="77777777" w:rsidR="00A576AE" w:rsidRPr="002070B8" w:rsidRDefault="00A576AE" w:rsidP="002070B8">
      <w:pPr>
        <w:jc w:val="center"/>
        <w:rPr>
          <w:rFonts w:ascii="Gadugi" w:hAnsi="Gadugi"/>
          <w:noProof/>
          <w:color w:val="000000" w:themeColor="text1"/>
          <w:sz w:val="48"/>
          <w:szCs w:val="48"/>
          <w:u w:val="single"/>
          <w14:textOutline w14:w="12700" w14:cap="flat" w14:cmpd="sng" w14:algn="ctr">
            <w14:solidFill>
              <w14:srgbClr w14:val="000000"/>
            </w14:solidFill>
            <w14:prstDash w14:val="solid"/>
            <w14:round/>
          </w14:textOutline>
        </w:rPr>
      </w:pPr>
    </w:p>
    <w:p w14:paraId="6B742F4C" w14:textId="7F6FB1A4" w:rsidR="00A576AE" w:rsidRPr="00587078" w:rsidRDefault="00A576AE" w:rsidP="00A576AE">
      <w:pPr>
        <w:shd w:val="clear" w:color="auto" w:fill="FFFFFF" w:themeFill="background1"/>
        <w:rPr>
          <w:rFonts w:ascii="Gadugi" w:hAnsi="Gadugi"/>
          <w:noProof/>
          <w:sz w:val="24"/>
          <w:szCs w:val="24"/>
          <w:rtl/>
        </w:rPr>
      </w:pPr>
      <w:r w:rsidRPr="00587078">
        <w:rPr>
          <w:rFonts w:ascii="Gadugi" w:hAnsi="Gadugi"/>
          <w:noProof/>
          <w:sz w:val="24"/>
          <w:szCs w:val="24"/>
        </w:rPr>
        <w:t xml:space="preserve">Burger King is a fast food restaurant chain that sells hamburgers, chicken nuggets and </w:t>
      </w:r>
      <w:r w:rsidR="00A35DB6" w:rsidRPr="00587078">
        <w:rPr>
          <w:rFonts w:ascii="Gadugi" w:hAnsi="Gadugi"/>
          <w:noProof/>
          <w:sz w:val="24"/>
          <w:szCs w:val="24"/>
        </w:rPr>
        <w:t>chip</w:t>
      </w:r>
      <w:r w:rsidRPr="00587078">
        <w:rPr>
          <w:rFonts w:ascii="Gadugi" w:hAnsi="Gadugi"/>
          <w:noProof/>
          <w:sz w:val="24"/>
          <w:szCs w:val="24"/>
        </w:rPr>
        <w:t>s.</w:t>
      </w:r>
    </w:p>
    <w:p w14:paraId="4AEA12BB" w14:textId="21CE4107" w:rsidR="00A97EAF" w:rsidRPr="00587078" w:rsidRDefault="00A576AE" w:rsidP="00A576AE">
      <w:pPr>
        <w:shd w:val="clear" w:color="auto" w:fill="FFFFFF" w:themeFill="background1"/>
        <w:rPr>
          <w:rFonts w:ascii="Gadugi" w:hAnsi="Gadugi"/>
          <w:noProof/>
          <w:sz w:val="24"/>
          <w:szCs w:val="24"/>
        </w:rPr>
      </w:pPr>
      <w:r w:rsidRPr="00587078">
        <w:rPr>
          <w:rFonts w:ascii="Gadugi" w:hAnsi="Gadugi"/>
          <w:noProof/>
          <w:sz w:val="24"/>
          <w:szCs w:val="24"/>
        </w:rPr>
        <w:t xml:space="preserve">The Burger King application is mainly used as a </w:t>
      </w:r>
      <w:r w:rsidR="006B0D2C" w:rsidRPr="00587078">
        <w:rPr>
          <w:rFonts w:ascii="Gadugi" w:hAnsi="Gadugi" w:hint="cs"/>
          <w:noProof/>
          <w:sz w:val="24"/>
          <w:szCs w:val="24"/>
        </w:rPr>
        <w:t>H</w:t>
      </w:r>
      <w:r w:rsidRPr="00587078">
        <w:rPr>
          <w:rFonts w:ascii="Gadugi" w:hAnsi="Gadugi"/>
          <w:noProof/>
          <w:sz w:val="24"/>
          <w:szCs w:val="24"/>
        </w:rPr>
        <w:t>ybrid application that exists both on IOS and Android operating systems and in the browser, which reduces its quality in the user's experience.</w:t>
      </w:r>
    </w:p>
    <w:p w14:paraId="1B408ACF" w14:textId="77777777" w:rsidR="00A97EAF" w:rsidRDefault="00A97EAF" w:rsidP="000B1647">
      <w:pPr>
        <w:shd w:val="clear" w:color="auto" w:fill="FFFFFF" w:themeFill="background1"/>
        <w:jc w:val="center"/>
        <w:rPr>
          <w:b/>
          <w:bCs/>
          <w:noProof/>
          <w:color w:val="2790BF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6CC776F" w14:textId="6D0E8110" w:rsidR="00AE08D9" w:rsidRDefault="00AE08D9" w:rsidP="00AE08D9">
      <w:pPr>
        <w:rPr>
          <w:noProof/>
          <w:color w:val="00B0F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07A354D" w14:textId="4B5BB9CB" w:rsidR="00AE08D9" w:rsidRDefault="00AE08D9" w:rsidP="00AE08D9">
      <w:pPr>
        <w:rPr>
          <w:noProof/>
          <w:color w:val="00B0F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8F36D07" w14:textId="4DAA5592" w:rsidR="00AE08D9" w:rsidRDefault="00AE08D9" w:rsidP="00AE08D9">
      <w:pPr>
        <w:rPr>
          <w:noProof/>
          <w:color w:val="00B0F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21E1D8B" w14:textId="38603E9B" w:rsidR="00AE08D9" w:rsidRDefault="00AE08D9" w:rsidP="00982F06">
      <w:pPr>
        <w:bidi/>
        <w:rPr>
          <w:noProof/>
          <w:color w:val="00B0F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889BAC0" w14:textId="77777777" w:rsidR="00CA7A4C" w:rsidRDefault="00CA7A4C" w:rsidP="00520111">
      <w:pPr>
        <w:pStyle w:val="1"/>
        <w:jc w:val="center"/>
        <w:rPr>
          <w:rFonts w:ascii="Gadugi" w:eastAsiaTheme="minorEastAsia" w:hAnsi="Gadugi" w:cstheme="minorBidi"/>
          <w:caps w:val="0"/>
          <w:noProof/>
          <w:color w:val="000000" w:themeColor="text1"/>
          <w:sz w:val="48"/>
          <w:szCs w:val="48"/>
          <w:u w:val="single"/>
          <w:rtl/>
          <w14:textOutline w14:w="12700" w14:cap="flat" w14:cmpd="sng" w14:algn="ctr">
            <w14:solidFill>
              <w14:srgbClr w14:val="000000"/>
            </w14:solidFill>
            <w14:prstDash w14:val="solid"/>
            <w14:round/>
          </w14:textOutline>
        </w:rPr>
      </w:pPr>
      <w:bookmarkStart w:id="5" w:name="_Test_Tree"/>
      <w:bookmarkEnd w:id="5"/>
      <w:r w:rsidRPr="00520111">
        <w:rPr>
          <w:rFonts w:ascii="Gadugi" w:eastAsiaTheme="minorEastAsia" w:hAnsi="Gadugi" w:cstheme="minorBidi"/>
          <w:caps w:val="0"/>
          <w:noProof/>
          <w:color w:val="000000" w:themeColor="text1"/>
          <w:sz w:val="48"/>
          <w:szCs w:val="48"/>
          <w:u w:val="single"/>
          <w14:textOutline w14:w="12700" w14:cap="flat" w14:cmpd="sng" w14:algn="ctr">
            <w14:solidFill>
              <w14:srgbClr w14:val="000000"/>
            </w14:solidFill>
            <w14:prstDash w14:val="solid"/>
            <w14:round/>
          </w14:textOutline>
        </w:rPr>
        <w:t>Test Tree</w:t>
      </w:r>
    </w:p>
    <w:p w14:paraId="3A76A16F" w14:textId="77777777" w:rsidR="001C0D92" w:rsidRPr="001C0D92" w:rsidRDefault="001C0D92" w:rsidP="001C0D92">
      <w:pPr>
        <w:rPr>
          <w:rtl/>
        </w:rPr>
      </w:pPr>
    </w:p>
    <w:p w14:paraId="72F8F03C" w14:textId="7F480570" w:rsidR="0045531F" w:rsidRPr="001C0D92" w:rsidRDefault="001C0D92" w:rsidP="001C0D92">
      <w:pPr>
        <w:jc w:val="center"/>
        <w:rPr>
          <w:rFonts w:ascii="Gadugi" w:hAnsi="Gadugi"/>
          <w:noProof/>
          <w:sz w:val="24"/>
          <w:szCs w:val="24"/>
        </w:rPr>
      </w:pPr>
      <w:r w:rsidRPr="001C0D92">
        <w:rPr>
          <w:rFonts w:ascii="Gadugi" w:hAnsi="Gadugi"/>
          <w:noProof/>
          <w:sz w:val="24"/>
          <w:szCs w:val="24"/>
        </w:rPr>
        <w:t xml:space="preserve">A </w:t>
      </w:r>
      <w:r w:rsidRPr="001C0D92">
        <w:rPr>
          <w:rFonts w:ascii="Gadugi" w:hAnsi="Gadugi" w:hint="cs"/>
          <w:noProof/>
          <w:sz w:val="24"/>
          <w:szCs w:val="24"/>
        </w:rPr>
        <w:t>T</w:t>
      </w:r>
      <w:r w:rsidRPr="001C0D92">
        <w:rPr>
          <w:rFonts w:ascii="Gadugi" w:hAnsi="Gadugi"/>
          <w:noProof/>
          <w:sz w:val="24"/>
          <w:szCs w:val="24"/>
        </w:rPr>
        <w:t xml:space="preserve">est </w:t>
      </w:r>
      <w:r w:rsidRPr="001C0D92">
        <w:rPr>
          <w:rFonts w:ascii="Gadugi" w:hAnsi="Gadugi" w:hint="cs"/>
          <w:noProof/>
          <w:sz w:val="24"/>
          <w:szCs w:val="24"/>
        </w:rPr>
        <w:t>T</w:t>
      </w:r>
      <w:r w:rsidRPr="001C0D92">
        <w:rPr>
          <w:rFonts w:ascii="Gadugi" w:hAnsi="Gadugi"/>
          <w:noProof/>
          <w:sz w:val="24"/>
          <w:szCs w:val="24"/>
        </w:rPr>
        <w:t>ree that contains all test areas in the application by subject</w:t>
      </w:r>
      <w:r>
        <w:rPr>
          <w:rFonts w:ascii="Gadugi" w:hAnsi="Gadugi" w:hint="cs"/>
          <w:noProof/>
          <w:sz w:val="24"/>
          <w:szCs w:val="24"/>
          <w:rtl/>
        </w:rPr>
        <w:t>.</w:t>
      </w:r>
    </w:p>
    <w:p w14:paraId="047ECDAB" w14:textId="08E1C47C" w:rsidR="00CA7A4C" w:rsidRPr="008C2FE1" w:rsidRDefault="00CA7A4C" w:rsidP="00CA7A4C">
      <w:pPr>
        <w:jc w:val="center"/>
        <w:rPr>
          <w:noProof/>
          <w:color w:val="00B0F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6CE0A53" w14:textId="6CB17913" w:rsidR="00CA7A4C" w:rsidRDefault="001B0C68" w:rsidP="00CA7A4C">
      <w:pPr>
        <w:jc w:val="center"/>
        <w:rPr>
          <w:noProof/>
          <w:color w:val="00B0F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B0C68">
        <w:rPr>
          <w:noProof/>
          <w:color w:val="00B0F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F7EBC7E" wp14:editId="112FCCED">
            <wp:extent cx="4975860" cy="5969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12473" cy="601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3EA0" w14:textId="77777777" w:rsidR="009312B8" w:rsidRDefault="009312B8" w:rsidP="00CA7A4C">
      <w:pPr>
        <w:bidi/>
        <w:jc w:val="center"/>
        <w:rPr>
          <w:noProof/>
          <w:color w:val="00B0F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6A68B74" w14:textId="77777777" w:rsidR="009312B8" w:rsidRDefault="009312B8" w:rsidP="009312B8">
      <w:pPr>
        <w:bidi/>
        <w:rPr>
          <w:noProof/>
          <w:color w:val="00B0F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5814121" w14:textId="5CCBEC4B" w:rsidR="00406C31" w:rsidRPr="00520111" w:rsidRDefault="00406C31" w:rsidP="00520111">
      <w:pPr>
        <w:pStyle w:val="1"/>
        <w:jc w:val="center"/>
        <w:rPr>
          <w:rFonts w:ascii="Gadugi" w:eastAsiaTheme="minorEastAsia" w:hAnsi="Gadugi" w:cstheme="minorBidi"/>
          <w:caps w:val="0"/>
          <w:noProof/>
          <w:color w:val="000000" w:themeColor="text1"/>
          <w:sz w:val="48"/>
          <w:szCs w:val="48"/>
          <w:u w:val="single"/>
          <w:rtl/>
          <w14:textOutline w14:w="12700" w14:cap="flat" w14:cmpd="sng" w14:algn="ctr">
            <w14:solidFill>
              <w14:srgbClr w14:val="000000"/>
            </w14:solidFill>
            <w14:prstDash w14:val="solid"/>
            <w14:round/>
          </w14:textOutline>
        </w:rPr>
      </w:pPr>
      <w:bookmarkStart w:id="6" w:name="_STD_By_TestRail"/>
      <w:bookmarkEnd w:id="6"/>
      <w:r w:rsidRPr="00520111">
        <w:rPr>
          <w:rFonts w:ascii="Gadugi" w:eastAsiaTheme="minorEastAsia" w:hAnsi="Gadugi" w:cstheme="minorBidi"/>
          <w:caps w:val="0"/>
          <w:noProof/>
          <w:color w:val="000000" w:themeColor="text1"/>
          <w:sz w:val="48"/>
          <w:szCs w:val="48"/>
          <w:u w:val="single"/>
          <w14:textOutline w14:w="12700" w14:cap="flat" w14:cmpd="sng" w14:algn="ctr">
            <w14:solidFill>
              <w14:srgbClr w14:val="000000"/>
            </w14:solidFill>
            <w14:prstDash w14:val="solid"/>
            <w14:round/>
          </w14:textOutline>
        </w:rPr>
        <w:t>STD By TestRail</w:t>
      </w:r>
    </w:p>
    <w:p w14:paraId="087F44DB" w14:textId="77777777" w:rsidR="00406C31" w:rsidRDefault="00406C31" w:rsidP="00406C31">
      <w:pPr>
        <w:bidi/>
        <w:rPr>
          <w:noProof/>
          <w:color w:val="00B0F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tbl>
      <w:tblPr>
        <w:tblStyle w:val="4-3"/>
        <w:bidiVisual/>
        <w:tblW w:w="10696" w:type="dxa"/>
        <w:jc w:val="center"/>
        <w:tblLook w:val="04A0" w:firstRow="1" w:lastRow="0" w:firstColumn="1" w:lastColumn="0" w:noHBand="0" w:noVBand="1"/>
      </w:tblPr>
      <w:tblGrid>
        <w:gridCol w:w="771"/>
        <w:gridCol w:w="4307"/>
        <w:gridCol w:w="1843"/>
        <w:gridCol w:w="1208"/>
        <w:gridCol w:w="1862"/>
        <w:gridCol w:w="857"/>
      </w:tblGrid>
      <w:tr w:rsidR="00235306" w:rsidRPr="005F0E6C" w14:paraId="30758581" w14:textId="77777777" w:rsidTr="00BF34F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shd w:val="clear" w:color="auto" w:fill="A8D08D" w:themeFill="accent6" w:themeFillTint="99"/>
            <w:noWrap/>
            <w:hideMark/>
          </w:tcPr>
          <w:p w14:paraId="38D9F7A4" w14:textId="77777777" w:rsidR="00BE5859" w:rsidRPr="00BE5859" w:rsidRDefault="00BE5859" w:rsidP="00C40D6B">
            <w:pPr>
              <w:jc w:val="center"/>
              <w:rPr>
                <w:rFonts w:ascii="Malgun Gothic Semilight" w:eastAsia="Malgun Gothic Semilight" w:hAnsi="Malgun Gothic Semilight" w:cs="Malgun Gothic Semilight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sz w:val="20"/>
                <w:szCs w:val="20"/>
              </w:rPr>
              <w:t>ID</w:t>
            </w:r>
          </w:p>
        </w:tc>
        <w:tc>
          <w:tcPr>
            <w:tcW w:w="4307" w:type="dxa"/>
            <w:shd w:val="clear" w:color="auto" w:fill="A8D08D" w:themeFill="accent6" w:themeFillTint="99"/>
            <w:noWrap/>
            <w:hideMark/>
          </w:tcPr>
          <w:p w14:paraId="1CFE28DF" w14:textId="77777777" w:rsidR="00BE5859" w:rsidRPr="00BE5859" w:rsidRDefault="00BE5859" w:rsidP="00C40D6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</w:rPr>
              <w:t>Title</w:t>
            </w:r>
          </w:p>
        </w:tc>
        <w:tc>
          <w:tcPr>
            <w:tcW w:w="1843" w:type="dxa"/>
            <w:shd w:val="clear" w:color="auto" w:fill="A8D08D" w:themeFill="accent6" w:themeFillTint="99"/>
            <w:noWrap/>
            <w:hideMark/>
          </w:tcPr>
          <w:p w14:paraId="5D72A1C4" w14:textId="77777777" w:rsidR="00BE5859" w:rsidRPr="00BE5859" w:rsidRDefault="00BE5859" w:rsidP="00C40D6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sz w:val="20"/>
                <w:szCs w:val="20"/>
              </w:rPr>
              <w:t>Created By</w:t>
            </w:r>
          </w:p>
        </w:tc>
        <w:tc>
          <w:tcPr>
            <w:tcW w:w="1208" w:type="dxa"/>
            <w:shd w:val="clear" w:color="auto" w:fill="A8D08D" w:themeFill="accent6" w:themeFillTint="99"/>
            <w:noWrap/>
            <w:hideMark/>
          </w:tcPr>
          <w:p w14:paraId="11B4C33C" w14:textId="77777777" w:rsidR="00BE5859" w:rsidRPr="00BE5859" w:rsidRDefault="00BE5859" w:rsidP="00C40D6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</w:rPr>
              <w:t>Priority</w:t>
            </w:r>
          </w:p>
        </w:tc>
        <w:tc>
          <w:tcPr>
            <w:tcW w:w="1862" w:type="dxa"/>
            <w:shd w:val="clear" w:color="auto" w:fill="A8D08D" w:themeFill="accent6" w:themeFillTint="99"/>
            <w:noWrap/>
            <w:hideMark/>
          </w:tcPr>
          <w:p w14:paraId="5EB27EE8" w14:textId="77777777" w:rsidR="00BE5859" w:rsidRPr="00BE5859" w:rsidRDefault="00BE5859" w:rsidP="00C40D6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</w:rPr>
              <w:t>Section</w:t>
            </w:r>
          </w:p>
        </w:tc>
        <w:tc>
          <w:tcPr>
            <w:tcW w:w="705" w:type="dxa"/>
            <w:shd w:val="clear" w:color="auto" w:fill="A8D08D" w:themeFill="accent6" w:themeFillTint="99"/>
            <w:noWrap/>
            <w:hideMark/>
          </w:tcPr>
          <w:p w14:paraId="00BB6745" w14:textId="77777777" w:rsidR="00BE5859" w:rsidRPr="00BE5859" w:rsidRDefault="00BE5859" w:rsidP="00C40D6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sz w:val="20"/>
                <w:szCs w:val="20"/>
              </w:rPr>
              <w:t>Section Depth</w:t>
            </w:r>
          </w:p>
        </w:tc>
      </w:tr>
      <w:tr w:rsidR="00BF34F0" w:rsidRPr="005F0E6C" w14:paraId="3A5ADDAB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278F6BA0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C13</w:t>
            </w:r>
          </w:p>
        </w:tc>
        <w:tc>
          <w:tcPr>
            <w:tcW w:w="4307" w:type="dxa"/>
            <w:noWrap/>
            <w:hideMark/>
          </w:tcPr>
          <w:p w14:paraId="44209C39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התחברות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מספר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סלולרי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תקין</w:t>
            </w:r>
          </w:p>
        </w:tc>
        <w:tc>
          <w:tcPr>
            <w:tcW w:w="1843" w:type="dxa"/>
            <w:noWrap/>
            <w:hideMark/>
          </w:tcPr>
          <w:p w14:paraId="321616A7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Rita Petrenko</w:t>
            </w:r>
          </w:p>
        </w:tc>
        <w:tc>
          <w:tcPr>
            <w:tcW w:w="1208" w:type="dxa"/>
            <w:noWrap/>
            <w:hideMark/>
          </w:tcPr>
          <w:p w14:paraId="146FE208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233F0CD2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להתחבר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/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להירשם</w:t>
            </w:r>
          </w:p>
        </w:tc>
        <w:tc>
          <w:tcPr>
            <w:tcW w:w="705" w:type="dxa"/>
            <w:noWrap/>
            <w:hideMark/>
          </w:tcPr>
          <w:p w14:paraId="44DBABCE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1</w:t>
            </w:r>
          </w:p>
        </w:tc>
      </w:tr>
      <w:tr w:rsidR="00043476" w:rsidRPr="005F0E6C" w14:paraId="2C584B72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AF6CF2C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C15</w:t>
            </w:r>
          </w:p>
        </w:tc>
        <w:tc>
          <w:tcPr>
            <w:tcW w:w="4307" w:type="dxa"/>
            <w:noWrap/>
            <w:hideMark/>
          </w:tcPr>
          <w:p w14:paraId="7976B3F5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התחברות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סלולרי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לא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תקין</w:t>
            </w:r>
          </w:p>
        </w:tc>
        <w:tc>
          <w:tcPr>
            <w:tcW w:w="1843" w:type="dxa"/>
            <w:noWrap/>
            <w:hideMark/>
          </w:tcPr>
          <w:p w14:paraId="59E2AA33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Rita Petrenko</w:t>
            </w:r>
          </w:p>
        </w:tc>
        <w:tc>
          <w:tcPr>
            <w:tcW w:w="1208" w:type="dxa"/>
            <w:noWrap/>
            <w:hideMark/>
          </w:tcPr>
          <w:p w14:paraId="67A84B74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3E6394AE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להתחבר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/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להירשם</w:t>
            </w:r>
          </w:p>
        </w:tc>
        <w:tc>
          <w:tcPr>
            <w:tcW w:w="705" w:type="dxa"/>
            <w:noWrap/>
            <w:hideMark/>
          </w:tcPr>
          <w:p w14:paraId="0D4BB480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1</w:t>
            </w:r>
          </w:p>
        </w:tc>
      </w:tr>
      <w:tr w:rsidR="00BF34F0" w:rsidRPr="005F0E6C" w14:paraId="2B66479F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5253300D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C17</w:t>
            </w:r>
          </w:p>
        </w:tc>
        <w:tc>
          <w:tcPr>
            <w:tcW w:w="4307" w:type="dxa"/>
            <w:noWrap/>
            <w:hideMark/>
          </w:tcPr>
          <w:p w14:paraId="5C67422E" w14:textId="0BD9C77A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"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חזור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אחורה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"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בשדה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הקלדת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מספר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סלולרי</w:t>
            </w:r>
          </w:p>
        </w:tc>
        <w:tc>
          <w:tcPr>
            <w:tcW w:w="1843" w:type="dxa"/>
            <w:noWrap/>
            <w:hideMark/>
          </w:tcPr>
          <w:p w14:paraId="0062C84A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Rita Petrenko</w:t>
            </w:r>
          </w:p>
        </w:tc>
        <w:tc>
          <w:tcPr>
            <w:tcW w:w="1208" w:type="dxa"/>
            <w:noWrap/>
            <w:hideMark/>
          </w:tcPr>
          <w:p w14:paraId="68AA6FBC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6D8D699E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להתחבר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/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להירשם</w:t>
            </w:r>
          </w:p>
        </w:tc>
        <w:tc>
          <w:tcPr>
            <w:tcW w:w="705" w:type="dxa"/>
            <w:noWrap/>
            <w:hideMark/>
          </w:tcPr>
          <w:p w14:paraId="6519D752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1</w:t>
            </w:r>
          </w:p>
        </w:tc>
      </w:tr>
      <w:tr w:rsidR="00043476" w:rsidRPr="005F0E6C" w14:paraId="3F800E63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0DD668A5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C154</w:t>
            </w:r>
          </w:p>
        </w:tc>
        <w:tc>
          <w:tcPr>
            <w:tcW w:w="4307" w:type="dxa"/>
            <w:noWrap/>
            <w:hideMark/>
          </w:tcPr>
          <w:p w14:paraId="75793929" w14:textId="1C719EFA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"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אישור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"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כשדה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סלולרי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ריק</w:t>
            </w:r>
          </w:p>
        </w:tc>
        <w:tc>
          <w:tcPr>
            <w:tcW w:w="1843" w:type="dxa"/>
            <w:noWrap/>
            <w:hideMark/>
          </w:tcPr>
          <w:p w14:paraId="4692D514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0A052B6C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035F88D5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להתחבר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/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להירשם</w:t>
            </w:r>
          </w:p>
        </w:tc>
        <w:tc>
          <w:tcPr>
            <w:tcW w:w="705" w:type="dxa"/>
            <w:noWrap/>
            <w:hideMark/>
          </w:tcPr>
          <w:p w14:paraId="03110882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1</w:t>
            </w:r>
          </w:p>
        </w:tc>
      </w:tr>
      <w:tr w:rsidR="00BF34F0" w:rsidRPr="005F0E6C" w14:paraId="0B4F97BB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2EB4B76C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C52</w:t>
            </w:r>
          </w:p>
        </w:tc>
        <w:tc>
          <w:tcPr>
            <w:tcW w:w="4307" w:type="dxa"/>
            <w:noWrap/>
            <w:hideMark/>
          </w:tcPr>
          <w:p w14:paraId="65ED7157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הזנת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אותיות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בעבירת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בשדה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פרטי</w:t>
            </w:r>
          </w:p>
        </w:tc>
        <w:tc>
          <w:tcPr>
            <w:tcW w:w="1843" w:type="dxa"/>
            <w:noWrap/>
            <w:hideMark/>
          </w:tcPr>
          <w:p w14:paraId="6121FEE7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Rita Petrenko</w:t>
            </w:r>
          </w:p>
        </w:tc>
        <w:tc>
          <w:tcPr>
            <w:tcW w:w="1208" w:type="dxa"/>
            <w:noWrap/>
            <w:hideMark/>
          </w:tcPr>
          <w:p w14:paraId="703CDE20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6A225547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פרטים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אישיים</w:t>
            </w:r>
          </w:p>
        </w:tc>
        <w:tc>
          <w:tcPr>
            <w:tcW w:w="705" w:type="dxa"/>
            <w:noWrap/>
            <w:hideMark/>
          </w:tcPr>
          <w:p w14:paraId="422E751C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3E3F2387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077C8B46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C55</w:t>
            </w:r>
          </w:p>
        </w:tc>
        <w:tc>
          <w:tcPr>
            <w:tcW w:w="4307" w:type="dxa"/>
            <w:noWrap/>
            <w:hideMark/>
          </w:tcPr>
          <w:p w14:paraId="4FF7A198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הזנת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אותיות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באנגלית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בשדה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פרטי</w:t>
            </w:r>
          </w:p>
        </w:tc>
        <w:tc>
          <w:tcPr>
            <w:tcW w:w="1843" w:type="dxa"/>
            <w:noWrap/>
            <w:hideMark/>
          </w:tcPr>
          <w:p w14:paraId="69FF21A7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Rita Petrenko</w:t>
            </w:r>
          </w:p>
        </w:tc>
        <w:tc>
          <w:tcPr>
            <w:tcW w:w="1208" w:type="dxa"/>
            <w:noWrap/>
            <w:hideMark/>
          </w:tcPr>
          <w:p w14:paraId="7BBAF0E9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4DB91467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פרטים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אישיים</w:t>
            </w:r>
          </w:p>
        </w:tc>
        <w:tc>
          <w:tcPr>
            <w:tcW w:w="705" w:type="dxa"/>
            <w:noWrap/>
            <w:hideMark/>
          </w:tcPr>
          <w:p w14:paraId="505093B3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3456CDC0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1742C24B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C56</w:t>
            </w:r>
          </w:p>
        </w:tc>
        <w:tc>
          <w:tcPr>
            <w:tcW w:w="4307" w:type="dxa"/>
            <w:noWrap/>
            <w:hideMark/>
          </w:tcPr>
          <w:p w14:paraId="77247F53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הזנת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מספרים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בשדה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פרטי</w:t>
            </w:r>
          </w:p>
        </w:tc>
        <w:tc>
          <w:tcPr>
            <w:tcW w:w="1843" w:type="dxa"/>
            <w:noWrap/>
            <w:hideMark/>
          </w:tcPr>
          <w:p w14:paraId="4E358950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Rita Petrenko</w:t>
            </w:r>
          </w:p>
        </w:tc>
        <w:tc>
          <w:tcPr>
            <w:tcW w:w="1208" w:type="dxa"/>
            <w:noWrap/>
            <w:hideMark/>
          </w:tcPr>
          <w:p w14:paraId="76E1AD22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4ABBE0D8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פרטים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אישיים</w:t>
            </w:r>
          </w:p>
        </w:tc>
        <w:tc>
          <w:tcPr>
            <w:tcW w:w="705" w:type="dxa"/>
            <w:noWrap/>
            <w:hideMark/>
          </w:tcPr>
          <w:p w14:paraId="24ADA319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290E6805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01200629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C119</w:t>
            </w:r>
          </w:p>
        </w:tc>
        <w:tc>
          <w:tcPr>
            <w:tcW w:w="4307" w:type="dxa"/>
            <w:noWrap/>
            <w:hideMark/>
          </w:tcPr>
          <w:p w14:paraId="44990A57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הזנת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סימנים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בשדה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פרטי</w:t>
            </w:r>
          </w:p>
        </w:tc>
        <w:tc>
          <w:tcPr>
            <w:tcW w:w="1843" w:type="dxa"/>
            <w:noWrap/>
            <w:hideMark/>
          </w:tcPr>
          <w:p w14:paraId="3E2E9555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Rita Petrenko</w:t>
            </w:r>
          </w:p>
        </w:tc>
        <w:tc>
          <w:tcPr>
            <w:tcW w:w="1208" w:type="dxa"/>
            <w:noWrap/>
            <w:hideMark/>
          </w:tcPr>
          <w:p w14:paraId="1C23A823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1EF5FA6B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פרטים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אישיים</w:t>
            </w:r>
          </w:p>
        </w:tc>
        <w:tc>
          <w:tcPr>
            <w:tcW w:w="705" w:type="dxa"/>
            <w:noWrap/>
            <w:hideMark/>
          </w:tcPr>
          <w:p w14:paraId="5D949B15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15A7185A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28B9572B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C120</w:t>
            </w:r>
          </w:p>
        </w:tc>
        <w:tc>
          <w:tcPr>
            <w:tcW w:w="4307" w:type="dxa"/>
            <w:noWrap/>
            <w:hideMark/>
          </w:tcPr>
          <w:p w14:paraId="6951CDCE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ללא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הזנת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פרטים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בשדה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פרטי</w:t>
            </w:r>
          </w:p>
        </w:tc>
        <w:tc>
          <w:tcPr>
            <w:tcW w:w="1843" w:type="dxa"/>
            <w:noWrap/>
            <w:hideMark/>
          </w:tcPr>
          <w:p w14:paraId="02515917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Rita Petrenko</w:t>
            </w:r>
          </w:p>
        </w:tc>
        <w:tc>
          <w:tcPr>
            <w:tcW w:w="1208" w:type="dxa"/>
            <w:noWrap/>
            <w:hideMark/>
          </w:tcPr>
          <w:p w14:paraId="05D3877F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1F01D933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פרטים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אישיים</w:t>
            </w:r>
          </w:p>
        </w:tc>
        <w:tc>
          <w:tcPr>
            <w:tcW w:w="705" w:type="dxa"/>
            <w:noWrap/>
            <w:hideMark/>
          </w:tcPr>
          <w:p w14:paraId="24F63DA1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2164F5C0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65E0222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C121</w:t>
            </w:r>
          </w:p>
        </w:tc>
        <w:tc>
          <w:tcPr>
            <w:tcW w:w="4307" w:type="dxa"/>
            <w:noWrap/>
            <w:hideMark/>
          </w:tcPr>
          <w:p w14:paraId="1F84B4D9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הזנה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אותיות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ומספרים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בשדה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פרטי</w:t>
            </w:r>
          </w:p>
        </w:tc>
        <w:tc>
          <w:tcPr>
            <w:tcW w:w="1843" w:type="dxa"/>
            <w:noWrap/>
            <w:hideMark/>
          </w:tcPr>
          <w:p w14:paraId="411AA693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Rita Petrenko</w:t>
            </w:r>
          </w:p>
        </w:tc>
        <w:tc>
          <w:tcPr>
            <w:tcW w:w="1208" w:type="dxa"/>
            <w:noWrap/>
            <w:hideMark/>
          </w:tcPr>
          <w:p w14:paraId="367522A8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46BF44EC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פרטים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אישיים</w:t>
            </w:r>
          </w:p>
        </w:tc>
        <w:tc>
          <w:tcPr>
            <w:tcW w:w="705" w:type="dxa"/>
            <w:noWrap/>
            <w:hideMark/>
          </w:tcPr>
          <w:p w14:paraId="32C3ECEC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13A91C63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39347C53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C122</w:t>
            </w:r>
          </w:p>
        </w:tc>
        <w:tc>
          <w:tcPr>
            <w:tcW w:w="4307" w:type="dxa"/>
            <w:noWrap/>
            <w:hideMark/>
          </w:tcPr>
          <w:p w14:paraId="2D92511F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הזנה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אותיות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וסימנים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בשדה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פרטי</w:t>
            </w:r>
          </w:p>
        </w:tc>
        <w:tc>
          <w:tcPr>
            <w:tcW w:w="1843" w:type="dxa"/>
            <w:noWrap/>
            <w:hideMark/>
          </w:tcPr>
          <w:p w14:paraId="613EEB5A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Rita Petrenko</w:t>
            </w:r>
          </w:p>
        </w:tc>
        <w:tc>
          <w:tcPr>
            <w:tcW w:w="1208" w:type="dxa"/>
            <w:noWrap/>
            <w:hideMark/>
          </w:tcPr>
          <w:p w14:paraId="45D7B469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7F30FC61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פרטים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אישיים</w:t>
            </w:r>
          </w:p>
        </w:tc>
        <w:tc>
          <w:tcPr>
            <w:tcW w:w="705" w:type="dxa"/>
            <w:noWrap/>
            <w:hideMark/>
          </w:tcPr>
          <w:p w14:paraId="154F0615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45E304C9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59B2C3C0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C126</w:t>
            </w:r>
          </w:p>
        </w:tc>
        <w:tc>
          <w:tcPr>
            <w:tcW w:w="4307" w:type="dxa"/>
            <w:noWrap/>
            <w:hideMark/>
          </w:tcPr>
          <w:p w14:paraId="3A0C8906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שמירת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חשבון</w:t>
            </w:r>
          </w:p>
        </w:tc>
        <w:tc>
          <w:tcPr>
            <w:tcW w:w="1843" w:type="dxa"/>
            <w:noWrap/>
            <w:hideMark/>
          </w:tcPr>
          <w:p w14:paraId="0DF170B7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027DE58A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32DB966E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פרטים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אישיים</w:t>
            </w:r>
          </w:p>
        </w:tc>
        <w:tc>
          <w:tcPr>
            <w:tcW w:w="705" w:type="dxa"/>
            <w:noWrap/>
            <w:hideMark/>
          </w:tcPr>
          <w:p w14:paraId="2D26D5C0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08B1663B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313B6B49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C127</w:t>
            </w:r>
          </w:p>
        </w:tc>
        <w:tc>
          <w:tcPr>
            <w:tcW w:w="4307" w:type="dxa"/>
            <w:noWrap/>
            <w:hideMark/>
          </w:tcPr>
          <w:p w14:paraId="4F8FA84F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מחיקת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חשבון</w:t>
            </w:r>
          </w:p>
        </w:tc>
        <w:tc>
          <w:tcPr>
            <w:tcW w:w="1843" w:type="dxa"/>
            <w:noWrap/>
            <w:hideMark/>
          </w:tcPr>
          <w:p w14:paraId="5538C1E7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7D73A7A3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58F3078F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פרטים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אישיים</w:t>
            </w:r>
          </w:p>
        </w:tc>
        <w:tc>
          <w:tcPr>
            <w:tcW w:w="705" w:type="dxa"/>
            <w:noWrap/>
            <w:hideMark/>
          </w:tcPr>
          <w:p w14:paraId="7E75CFCA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45DE5DDC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18ABA400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C130</w:t>
            </w:r>
          </w:p>
        </w:tc>
        <w:tc>
          <w:tcPr>
            <w:tcW w:w="4307" w:type="dxa"/>
            <w:noWrap/>
            <w:hideMark/>
          </w:tcPr>
          <w:p w14:paraId="0BBF612E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הזנת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אותיות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בעברית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בשדה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משפחה</w:t>
            </w:r>
          </w:p>
        </w:tc>
        <w:tc>
          <w:tcPr>
            <w:tcW w:w="1843" w:type="dxa"/>
            <w:noWrap/>
            <w:hideMark/>
          </w:tcPr>
          <w:p w14:paraId="47FFD8A2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Rita Petrenko</w:t>
            </w:r>
          </w:p>
        </w:tc>
        <w:tc>
          <w:tcPr>
            <w:tcW w:w="1208" w:type="dxa"/>
            <w:noWrap/>
            <w:hideMark/>
          </w:tcPr>
          <w:p w14:paraId="3D269E29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0D8E6689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פרטים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אישיים</w:t>
            </w:r>
          </w:p>
        </w:tc>
        <w:tc>
          <w:tcPr>
            <w:tcW w:w="705" w:type="dxa"/>
            <w:noWrap/>
            <w:hideMark/>
          </w:tcPr>
          <w:p w14:paraId="2B004EDE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5551FB08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7EC39823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C131</w:t>
            </w:r>
          </w:p>
        </w:tc>
        <w:tc>
          <w:tcPr>
            <w:tcW w:w="4307" w:type="dxa"/>
            <w:noWrap/>
            <w:hideMark/>
          </w:tcPr>
          <w:p w14:paraId="30B0610A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הזנת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אותיות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באנגלית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בשדה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משפחה</w:t>
            </w:r>
          </w:p>
        </w:tc>
        <w:tc>
          <w:tcPr>
            <w:tcW w:w="1843" w:type="dxa"/>
            <w:noWrap/>
            <w:hideMark/>
          </w:tcPr>
          <w:p w14:paraId="79878CE1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Rita Petrenko</w:t>
            </w:r>
          </w:p>
        </w:tc>
        <w:tc>
          <w:tcPr>
            <w:tcW w:w="1208" w:type="dxa"/>
            <w:noWrap/>
            <w:hideMark/>
          </w:tcPr>
          <w:p w14:paraId="6034822E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59731505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פרטים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אישיים</w:t>
            </w:r>
          </w:p>
        </w:tc>
        <w:tc>
          <w:tcPr>
            <w:tcW w:w="705" w:type="dxa"/>
            <w:noWrap/>
            <w:hideMark/>
          </w:tcPr>
          <w:p w14:paraId="2EFA59C1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55E8052E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5184B68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C132</w:t>
            </w:r>
          </w:p>
        </w:tc>
        <w:tc>
          <w:tcPr>
            <w:tcW w:w="4307" w:type="dxa"/>
            <w:noWrap/>
            <w:hideMark/>
          </w:tcPr>
          <w:p w14:paraId="5011A507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הזנת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מספרים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בשדה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משפחה</w:t>
            </w:r>
          </w:p>
        </w:tc>
        <w:tc>
          <w:tcPr>
            <w:tcW w:w="1843" w:type="dxa"/>
            <w:noWrap/>
            <w:hideMark/>
          </w:tcPr>
          <w:p w14:paraId="4FF4EBFD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Rita Petrenko</w:t>
            </w:r>
          </w:p>
        </w:tc>
        <w:tc>
          <w:tcPr>
            <w:tcW w:w="1208" w:type="dxa"/>
            <w:noWrap/>
            <w:hideMark/>
          </w:tcPr>
          <w:p w14:paraId="020E18B7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71D6C2C0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פרטים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אישיים</w:t>
            </w:r>
          </w:p>
        </w:tc>
        <w:tc>
          <w:tcPr>
            <w:tcW w:w="705" w:type="dxa"/>
            <w:noWrap/>
            <w:hideMark/>
          </w:tcPr>
          <w:p w14:paraId="56FA2847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6E9DFE0B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11BAA4D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C133</w:t>
            </w:r>
          </w:p>
        </w:tc>
        <w:tc>
          <w:tcPr>
            <w:tcW w:w="4307" w:type="dxa"/>
            <w:noWrap/>
            <w:hideMark/>
          </w:tcPr>
          <w:p w14:paraId="5D6117B9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הזנת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סימנים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בשדה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משפחה</w:t>
            </w:r>
          </w:p>
        </w:tc>
        <w:tc>
          <w:tcPr>
            <w:tcW w:w="1843" w:type="dxa"/>
            <w:noWrap/>
            <w:hideMark/>
          </w:tcPr>
          <w:p w14:paraId="70D8068C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Rita Petrenko</w:t>
            </w:r>
          </w:p>
        </w:tc>
        <w:tc>
          <w:tcPr>
            <w:tcW w:w="1208" w:type="dxa"/>
            <w:noWrap/>
            <w:hideMark/>
          </w:tcPr>
          <w:p w14:paraId="2A8009BE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0D02929F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פרטים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אישיים</w:t>
            </w:r>
          </w:p>
        </w:tc>
        <w:tc>
          <w:tcPr>
            <w:tcW w:w="705" w:type="dxa"/>
            <w:noWrap/>
            <w:hideMark/>
          </w:tcPr>
          <w:p w14:paraId="36BF9403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767F501E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3E27ECB9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C134</w:t>
            </w:r>
          </w:p>
        </w:tc>
        <w:tc>
          <w:tcPr>
            <w:tcW w:w="4307" w:type="dxa"/>
            <w:noWrap/>
            <w:hideMark/>
          </w:tcPr>
          <w:p w14:paraId="1CB15172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ללא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הזנת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פרטים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בשדה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משפחה</w:t>
            </w:r>
          </w:p>
        </w:tc>
        <w:tc>
          <w:tcPr>
            <w:tcW w:w="1843" w:type="dxa"/>
            <w:noWrap/>
            <w:hideMark/>
          </w:tcPr>
          <w:p w14:paraId="598E4CE4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Rita Petrenko</w:t>
            </w:r>
          </w:p>
        </w:tc>
        <w:tc>
          <w:tcPr>
            <w:tcW w:w="1208" w:type="dxa"/>
            <w:noWrap/>
            <w:hideMark/>
          </w:tcPr>
          <w:p w14:paraId="4328B5CC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0BD32D54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פרטים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אישיים</w:t>
            </w:r>
          </w:p>
        </w:tc>
        <w:tc>
          <w:tcPr>
            <w:tcW w:w="705" w:type="dxa"/>
            <w:noWrap/>
            <w:hideMark/>
          </w:tcPr>
          <w:p w14:paraId="3F7E974E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124DD09D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0D31855D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C140</w:t>
            </w:r>
          </w:p>
        </w:tc>
        <w:tc>
          <w:tcPr>
            <w:tcW w:w="4307" w:type="dxa"/>
            <w:noWrap/>
            <w:hideMark/>
          </w:tcPr>
          <w:p w14:paraId="3FD5FB01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הזנה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אותיות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וסימנים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בשדה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משפחה</w:t>
            </w:r>
          </w:p>
        </w:tc>
        <w:tc>
          <w:tcPr>
            <w:tcW w:w="1843" w:type="dxa"/>
            <w:noWrap/>
            <w:hideMark/>
          </w:tcPr>
          <w:p w14:paraId="0F0B3460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Rita Petrenko</w:t>
            </w:r>
          </w:p>
        </w:tc>
        <w:tc>
          <w:tcPr>
            <w:tcW w:w="1208" w:type="dxa"/>
            <w:noWrap/>
            <w:hideMark/>
          </w:tcPr>
          <w:p w14:paraId="3BE506A4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5C3C8B28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פרטים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אישיים</w:t>
            </w:r>
          </w:p>
        </w:tc>
        <w:tc>
          <w:tcPr>
            <w:tcW w:w="705" w:type="dxa"/>
            <w:noWrap/>
            <w:hideMark/>
          </w:tcPr>
          <w:p w14:paraId="19B3659C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5F866CC2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E48E0B0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C144</w:t>
            </w:r>
          </w:p>
        </w:tc>
        <w:tc>
          <w:tcPr>
            <w:tcW w:w="4307" w:type="dxa"/>
            <w:noWrap/>
            <w:hideMark/>
          </w:tcPr>
          <w:p w14:paraId="5CE0AEFB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הזנה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אותיות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ומספרים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בשדה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משפחה</w:t>
            </w:r>
          </w:p>
        </w:tc>
        <w:tc>
          <w:tcPr>
            <w:tcW w:w="1843" w:type="dxa"/>
            <w:noWrap/>
            <w:hideMark/>
          </w:tcPr>
          <w:p w14:paraId="32A5B45E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Rita Petrenko</w:t>
            </w:r>
          </w:p>
        </w:tc>
        <w:tc>
          <w:tcPr>
            <w:tcW w:w="1208" w:type="dxa"/>
            <w:noWrap/>
            <w:hideMark/>
          </w:tcPr>
          <w:p w14:paraId="1A05442E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57155DDE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פרטים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אישיים</w:t>
            </w:r>
          </w:p>
        </w:tc>
        <w:tc>
          <w:tcPr>
            <w:tcW w:w="705" w:type="dxa"/>
            <w:noWrap/>
            <w:hideMark/>
          </w:tcPr>
          <w:p w14:paraId="69BF0096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01718850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3072864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C152</w:t>
            </w:r>
          </w:p>
        </w:tc>
        <w:tc>
          <w:tcPr>
            <w:tcW w:w="4307" w:type="dxa"/>
            <w:noWrap/>
            <w:hideMark/>
          </w:tcPr>
          <w:p w14:paraId="04A55CF9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הזנה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אותיות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בלבד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בשדה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מייל</w:t>
            </w:r>
          </w:p>
        </w:tc>
        <w:tc>
          <w:tcPr>
            <w:tcW w:w="1843" w:type="dxa"/>
            <w:noWrap/>
            <w:hideMark/>
          </w:tcPr>
          <w:p w14:paraId="56EC6B5C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Rita Petrenko</w:t>
            </w:r>
          </w:p>
        </w:tc>
        <w:tc>
          <w:tcPr>
            <w:tcW w:w="1208" w:type="dxa"/>
            <w:noWrap/>
            <w:hideMark/>
          </w:tcPr>
          <w:p w14:paraId="46DF9D63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0BA5A733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פרטים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אישיים</w:t>
            </w:r>
          </w:p>
        </w:tc>
        <w:tc>
          <w:tcPr>
            <w:tcW w:w="705" w:type="dxa"/>
            <w:noWrap/>
            <w:hideMark/>
          </w:tcPr>
          <w:p w14:paraId="6D0C06E6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35443CAD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7B87281F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C153</w:t>
            </w:r>
          </w:p>
        </w:tc>
        <w:tc>
          <w:tcPr>
            <w:tcW w:w="4307" w:type="dxa"/>
            <w:noWrap/>
            <w:hideMark/>
          </w:tcPr>
          <w:p w14:paraId="0B1B1CE9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הזנה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אותיות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בשדה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מייל</w:t>
            </w:r>
          </w:p>
        </w:tc>
        <w:tc>
          <w:tcPr>
            <w:tcW w:w="1843" w:type="dxa"/>
            <w:noWrap/>
            <w:hideMark/>
          </w:tcPr>
          <w:p w14:paraId="2A30C806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Rita Petrenko</w:t>
            </w:r>
          </w:p>
        </w:tc>
        <w:tc>
          <w:tcPr>
            <w:tcW w:w="1208" w:type="dxa"/>
            <w:noWrap/>
            <w:hideMark/>
          </w:tcPr>
          <w:p w14:paraId="2C765C8E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53C98D46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פרטים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אישיים</w:t>
            </w:r>
          </w:p>
        </w:tc>
        <w:tc>
          <w:tcPr>
            <w:tcW w:w="705" w:type="dxa"/>
            <w:noWrap/>
            <w:hideMark/>
          </w:tcPr>
          <w:p w14:paraId="763DA086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614D507A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15D88667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C156</w:t>
            </w:r>
          </w:p>
        </w:tc>
        <w:tc>
          <w:tcPr>
            <w:tcW w:w="4307" w:type="dxa"/>
            <w:noWrap/>
            <w:hideMark/>
          </w:tcPr>
          <w:p w14:paraId="2EA8D0D2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לוודא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שקיימת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היסטוריית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הזמנות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שנעשו</w:t>
            </w:r>
          </w:p>
        </w:tc>
        <w:tc>
          <w:tcPr>
            <w:tcW w:w="1843" w:type="dxa"/>
            <w:noWrap/>
            <w:hideMark/>
          </w:tcPr>
          <w:p w14:paraId="1D5FD2FF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Rita Petrenko</w:t>
            </w:r>
          </w:p>
        </w:tc>
        <w:tc>
          <w:tcPr>
            <w:tcW w:w="1208" w:type="dxa"/>
            <w:noWrap/>
            <w:hideMark/>
          </w:tcPr>
          <w:p w14:paraId="002E37CA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081EE7E0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ההזמנה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שלי</w:t>
            </w:r>
          </w:p>
        </w:tc>
        <w:tc>
          <w:tcPr>
            <w:tcW w:w="705" w:type="dxa"/>
            <w:noWrap/>
            <w:hideMark/>
          </w:tcPr>
          <w:p w14:paraId="24B2254A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4B515EDD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6E1549A6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C16</w:t>
            </w:r>
          </w:p>
        </w:tc>
        <w:tc>
          <w:tcPr>
            <w:tcW w:w="4307" w:type="dxa"/>
            <w:noWrap/>
            <w:hideMark/>
          </w:tcPr>
          <w:p w14:paraId="41B7480F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התנתקות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,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תנתק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אותי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מהחשבון</w:t>
            </w:r>
          </w:p>
        </w:tc>
        <w:tc>
          <w:tcPr>
            <w:tcW w:w="1843" w:type="dxa"/>
            <w:noWrap/>
            <w:hideMark/>
          </w:tcPr>
          <w:p w14:paraId="2F5450E0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Rita Petrenko</w:t>
            </w:r>
          </w:p>
        </w:tc>
        <w:tc>
          <w:tcPr>
            <w:tcW w:w="1208" w:type="dxa"/>
            <w:noWrap/>
            <w:hideMark/>
          </w:tcPr>
          <w:p w14:paraId="50AF6AA7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749B7B3B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התנתקות</w:t>
            </w:r>
          </w:p>
        </w:tc>
        <w:tc>
          <w:tcPr>
            <w:tcW w:w="705" w:type="dxa"/>
            <w:noWrap/>
            <w:hideMark/>
          </w:tcPr>
          <w:p w14:paraId="0BD37C39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28E6330A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0BB11B0E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C129</w:t>
            </w:r>
          </w:p>
        </w:tc>
        <w:tc>
          <w:tcPr>
            <w:tcW w:w="4307" w:type="dxa"/>
            <w:noWrap/>
            <w:hideMark/>
          </w:tcPr>
          <w:p w14:paraId="2467A89A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כרטיס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אשראי</w:t>
            </w:r>
          </w:p>
        </w:tc>
        <w:tc>
          <w:tcPr>
            <w:tcW w:w="1843" w:type="dxa"/>
            <w:noWrap/>
            <w:hideMark/>
          </w:tcPr>
          <w:p w14:paraId="37BBDE7C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3D52F9EA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334A48B2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כרטיסי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האשראי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שלי</w:t>
            </w:r>
          </w:p>
        </w:tc>
        <w:tc>
          <w:tcPr>
            <w:tcW w:w="705" w:type="dxa"/>
            <w:noWrap/>
            <w:hideMark/>
          </w:tcPr>
          <w:p w14:paraId="43D3A177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6C1D2ABB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2240D430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C9</w:t>
            </w:r>
          </w:p>
        </w:tc>
        <w:tc>
          <w:tcPr>
            <w:tcW w:w="4307" w:type="dxa"/>
            <w:noWrap/>
            <w:hideMark/>
          </w:tcPr>
          <w:p w14:paraId="2C18E8D7" w14:textId="4F7BBF4A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  <w:lang w:val="ru-RU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="00235306" w:rsidRPr="005F0E6C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אופציית</w:t>
            </w:r>
            <w:r w:rsidR="00BD4B14" w:rsidRPr="005F0E6C">
              <w:rPr>
                <w:rFonts w:ascii="Malgun Gothic Semilight" w:eastAsia="Malgun Gothic Semilight" w:hAnsi="Malgun Gothic Semilight" w:cs="Malgun Gothic Semilight" w:hint="cs"/>
                <w:color w:val="000000"/>
                <w:sz w:val="24"/>
                <w:szCs w:val="24"/>
                <w:rtl/>
              </w:rPr>
              <w:t xml:space="preserve"> "</w:t>
            </w:r>
            <w:r w:rsidR="00BD4B14"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להמשיך</w:t>
            </w:r>
            <w:r w:rsidR="00BD4B14"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="00BD4B14"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ללא</w:t>
            </w:r>
            <w:r w:rsidR="00BD4B14"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="00BD4B14"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התחברות</w:t>
            </w:r>
            <w:r w:rsidR="00BD4B14" w:rsidRPr="005F0E6C">
              <w:rPr>
                <w:rFonts w:ascii="Malgun Gothic Semilight" w:eastAsia="Malgun Gothic Semilight" w:hAnsi="Malgun Gothic Semilight" w:cs="Malgun Gothic Semilight" w:hint="cs"/>
                <w:color w:val="000000"/>
                <w:sz w:val="24"/>
                <w:szCs w:val="24"/>
                <w:rtl/>
              </w:rPr>
              <w:t>"</w:t>
            </w:r>
            <w:r w:rsidR="00BD4B14" w:rsidRPr="005F0E6C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lang w:val="ru-RU"/>
              </w:rPr>
              <w:t xml:space="preserve"> </w:t>
            </w:r>
          </w:p>
        </w:tc>
        <w:tc>
          <w:tcPr>
            <w:tcW w:w="1843" w:type="dxa"/>
            <w:noWrap/>
            <w:hideMark/>
          </w:tcPr>
          <w:p w14:paraId="52A94ACF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Rita Petrenko</w:t>
            </w:r>
          </w:p>
        </w:tc>
        <w:tc>
          <w:tcPr>
            <w:tcW w:w="1208" w:type="dxa"/>
            <w:noWrap/>
            <w:hideMark/>
          </w:tcPr>
          <w:p w14:paraId="43A7C4B6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163247F8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להמשיך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ללא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התחברות</w:t>
            </w:r>
          </w:p>
        </w:tc>
        <w:tc>
          <w:tcPr>
            <w:tcW w:w="705" w:type="dxa"/>
            <w:noWrap/>
            <w:hideMark/>
          </w:tcPr>
          <w:p w14:paraId="21FFC45F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1</w:t>
            </w:r>
          </w:p>
        </w:tc>
      </w:tr>
      <w:tr w:rsidR="00BF34F0" w:rsidRPr="005F0E6C" w14:paraId="1D71FF3E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35FD26F2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C128</w:t>
            </w:r>
          </w:p>
        </w:tc>
        <w:tc>
          <w:tcPr>
            <w:tcW w:w="4307" w:type="dxa"/>
            <w:noWrap/>
            <w:hideMark/>
          </w:tcPr>
          <w:p w14:paraId="4BCBD1AD" w14:textId="24BEA2BF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"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סגור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"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יסגור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החלון</w:t>
            </w:r>
          </w:p>
        </w:tc>
        <w:tc>
          <w:tcPr>
            <w:tcW w:w="1843" w:type="dxa"/>
            <w:noWrap/>
            <w:hideMark/>
          </w:tcPr>
          <w:p w14:paraId="6537C9CA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Rita Petrenko</w:t>
            </w:r>
          </w:p>
        </w:tc>
        <w:tc>
          <w:tcPr>
            <w:tcW w:w="1208" w:type="dxa"/>
            <w:noWrap/>
            <w:hideMark/>
          </w:tcPr>
          <w:p w14:paraId="28453276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01AD97D0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סגור</w:t>
            </w:r>
          </w:p>
        </w:tc>
        <w:tc>
          <w:tcPr>
            <w:tcW w:w="705" w:type="dxa"/>
            <w:noWrap/>
            <w:hideMark/>
          </w:tcPr>
          <w:p w14:paraId="7BA5A9DA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1</w:t>
            </w:r>
          </w:p>
        </w:tc>
      </w:tr>
      <w:tr w:rsidR="00043476" w:rsidRPr="005F0E6C" w14:paraId="704C7FF4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3959BF6C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C19</w:t>
            </w:r>
          </w:p>
        </w:tc>
        <w:tc>
          <w:tcPr>
            <w:tcW w:w="4307" w:type="dxa"/>
            <w:noWrap/>
            <w:hideMark/>
          </w:tcPr>
          <w:p w14:paraId="43115A2A" w14:textId="1213DB68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"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התחל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הזמנה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"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כששם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משתמש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לא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מחובר</w:t>
            </w:r>
          </w:p>
        </w:tc>
        <w:tc>
          <w:tcPr>
            <w:tcW w:w="1843" w:type="dxa"/>
            <w:noWrap/>
            <w:hideMark/>
          </w:tcPr>
          <w:p w14:paraId="0BBCE57D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Rita Petrenko</w:t>
            </w:r>
          </w:p>
        </w:tc>
        <w:tc>
          <w:tcPr>
            <w:tcW w:w="1208" w:type="dxa"/>
            <w:noWrap/>
            <w:hideMark/>
          </w:tcPr>
          <w:p w14:paraId="68BC92EC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255D4F83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התחל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הזמנה</w:t>
            </w:r>
          </w:p>
        </w:tc>
        <w:tc>
          <w:tcPr>
            <w:tcW w:w="705" w:type="dxa"/>
            <w:noWrap/>
            <w:hideMark/>
          </w:tcPr>
          <w:p w14:paraId="07C01E06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0</w:t>
            </w:r>
          </w:p>
        </w:tc>
      </w:tr>
      <w:tr w:rsidR="00BF34F0" w:rsidRPr="005F0E6C" w14:paraId="12ED2196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1D5A130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C20</w:t>
            </w:r>
          </w:p>
        </w:tc>
        <w:tc>
          <w:tcPr>
            <w:tcW w:w="4307" w:type="dxa"/>
            <w:noWrap/>
            <w:hideMark/>
          </w:tcPr>
          <w:p w14:paraId="3B95777E" w14:textId="67D7DDDE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"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התחל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הזמנה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"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כששם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משתמש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מחובר</w:t>
            </w:r>
          </w:p>
        </w:tc>
        <w:tc>
          <w:tcPr>
            <w:tcW w:w="1843" w:type="dxa"/>
            <w:noWrap/>
            <w:hideMark/>
          </w:tcPr>
          <w:p w14:paraId="7015FA6E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Rita Petrenko</w:t>
            </w:r>
          </w:p>
        </w:tc>
        <w:tc>
          <w:tcPr>
            <w:tcW w:w="1208" w:type="dxa"/>
            <w:noWrap/>
            <w:hideMark/>
          </w:tcPr>
          <w:p w14:paraId="1635501D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164F2FA5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התחל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הזמנה</w:t>
            </w:r>
          </w:p>
        </w:tc>
        <w:tc>
          <w:tcPr>
            <w:tcW w:w="705" w:type="dxa"/>
            <w:noWrap/>
            <w:hideMark/>
          </w:tcPr>
          <w:p w14:paraId="76E38EE0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0</w:t>
            </w:r>
          </w:p>
        </w:tc>
      </w:tr>
      <w:tr w:rsidR="00043476" w:rsidRPr="005F0E6C" w14:paraId="1AC9CF01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2E2E34DC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C21</w:t>
            </w:r>
          </w:p>
        </w:tc>
        <w:tc>
          <w:tcPr>
            <w:tcW w:w="4307" w:type="dxa"/>
            <w:noWrap/>
            <w:hideMark/>
          </w:tcPr>
          <w:p w14:paraId="3DAEACB2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משלוח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לעיר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באר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שבע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שלא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קיימת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ברשימת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סניפים</w:t>
            </w:r>
          </w:p>
        </w:tc>
        <w:tc>
          <w:tcPr>
            <w:tcW w:w="1843" w:type="dxa"/>
            <w:noWrap/>
            <w:hideMark/>
          </w:tcPr>
          <w:p w14:paraId="7123FB28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Rita Petrenko</w:t>
            </w:r>
          </w:p>
        </w:tc>
        <w:tc>
          <w:tcPr>
            <w:tcW w:w="1208" w:type="dxa"/>
            <w:noWrap/>
            <w:hideMark/>
          </w:tcPr>
          <w:p w14:paraId="0C672D36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6D3E37DF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משלוח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אליי</w:t>
            </w:r>
          </w:p>
        </w:tc>
        <w:tc>
          <w:tcPr>
            <w:tcW w:w="705" w:type="dxa"/>
            <w:noWrap/>
            <w:hideMark/>
          </w:tcPr>
          <w:p w14:paraId="06F25C41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0</w:t>
            </w:r>
          </w:p>
        </w:tc>
      </w:tr>
      <w:tr w:rsidR="00BF34F0" w:rsidRPr="005F0E6C" w14:paraId="60FCD5A3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B172557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C157</w:t>
            </w:r>
          </w:p>
        </w:tc>
        <w:tc>
          <w:tcPr>
            <w:tcW w:w="4307" w:type="dxa"/>
            <w:noWrap/>
            <w:hideMark/>
          </w:tcPr>
          <w:p w14:paraId="52005B7D" w14:textId="220D3DA1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משלוח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לעיר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"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עקיבא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"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קרובה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לסניף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חדרה</w:t>
            </w:r>
          </w:p>
        </w:tc>
        <w:tc>
          <w:tcPr>
            <w:tcW w:w="1843" w:type="dxa"/>
            <w:noWrap/>
            <w:hideMark/>
          </w:tcPr>
          <w:p w14:paraId="72C29EED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Rita Petrenko</w:t>
            </w:r>
          </w:p>
        </w:tc>
        <w:tc>
          <w:tcPr>
            <w:tcW w:w="1208" w:type="dxa"/>
            <w:noWrap/>
            <w:hideMark/>
          </w:tcPr>
          <w:p w14:paraId="2F57E61B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5A2364F6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משלוח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אליי</w:t>
            </w:r>
          </w:p>
        </w:tc>
        <w:tc>
          <w:tcPr>
            <w:tcW w:w="705" w:type="dxa"/>
            <w:noWrap/>
            <w:hideMark/>
          </w:tcPr>
          <w:p w14:paraId="1AE51254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0</w:t>
            </w:r>
          </w:p>
        </w:tc>
      </w:tr>
      <w:tr w:rsidR="00043476" w:rsidRPr="005F0E6C" w14:paraId="7471CF8C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5E9CC619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C22</w:t>
            </w:r>
          </w:p>
        </w:tc>
        <w:tc>
          <w:tcPr>
            <w:tcW w:w="4307" w:type="dxa"/>
            <w:noWrap/>
            <w:hideMark/>
          </w:tcPr>
          <w:p w14:paraId="3F689EE6" w14:textId="76D084B0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איסוף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עצמי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מהסניף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תחנת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דלק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"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דלק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"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כביש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40,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מצפה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רמון</w:t>
            </w:r>
          </w:p>
        </w:tc>
        <w:tc>
          <w:tcPr>
            <w:tcW w:w="1843" w:type="dxa"/>
            <w:noWrap/>
            <w:hideMark/>
          </w:tcPr>
          <w:p w14:paraId="2BA4B406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689B152E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20887F19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איסוף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עצמי</w:t>
            </w:r>
          </w:p>
        </w:tc>
        <w:tc>
          <w:tcPr>
            <w:tcW w:w="705" w:type="dxa"/>
            <w:noWrap/>
            <w:hideMark/>
          </w:tcPr>
          <w:p w14:paraId="2F809F73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0</w:t>
            </w:r>
          </w:p>
        </w:tc>
      </w:tr>
      <w:tr w:rsidR="00BF34F0" w:rsidRPr="005F0E6C" w14:paraId="62668556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D3426B8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C23</w:t>
            </w:r>
          </w:p>
        </w:tc>
        <w:tc>
          <w:tcPr>
            <w:tcW w:w="4307" w:type="dxa"/>
            <w:noWrap/>
            <w:hideMark/>
          </w:tcPr>
          <w:p w14:paraId="64BE3A3B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איסוף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עצמי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מהסניף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מנחם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בגין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132,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אביב</w:t>
            </w:r>
          </w:p>
        </w:tc>
        <w:tc>
          <w:tcPr>
            <w:tcW w:w="1843" w:type="dxa"/>
            <w:noWrap/>
            <w:hideMark/>
          </w:tcPr>
          <w:p w14:paraId="70CCDE05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7E6E57EE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6A3037E0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איסוף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עצמי</w:t>
            </w:r>
          </w:p>
        </w:tc>
        <w:tc>
          <w:tcPr>
            <w:tcW w:w="705" w:type="dxa"/>
            <w:noWrap/>
            <w:hideMark/>
          </w:tcPr>
          <w:p w14:paraId="56DC744D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0</w:t>
            </w:r>
          </w:p>
        </w:tc>
      </w:tr>
      <w:tr w:rsidR="00043476" w:rsidRPr="005F0E6C" w14:paraId="1E898736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12162C81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C24</w:t>
            </w:r>
          </w:p>
        </w:tc>
        <w:tc>
          <w:tcPr>
            <w:tcW w:w="4307" w:type="dxa"/>
            <w:noWrap/>
            <w:hideMark/>
          </w:tcPr>
          <w:p w14:paraId="77B618CB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איסוף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עצמי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מהסניף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התעופה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רמון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,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אילת</w:t>
            </w:r>
          </w:p>
        </w:tc>
        <w:tc>
          <w:tcPr>
            <w:tcW w:w="1843" w:type="dxa"/>
            <w:noWrap/>
            <w:hideMark/>
          </w:tcPr>
          <w:p w14:paraId="1FE20BF9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3DF21C69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0C38B087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איסוף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עצמי</w:t>
            </w:r>
          </w:p>
        </w:tc>
        <w:tc>
          <w:tcPr>
            <w:tcW w:w="705" w:type="dxa"/>
            <w:noWrap/>
            <w:hideMark/>
          </w:tcPr>
          <w:p w14:paraId="75D8F059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0</w:t>
            </w:r>
          </w:p>
        </w:tc>
      </w:tr>
      <w:tr w:rsidR="00BF34F0" w:rsidRPr="005F0E6C" w14:paraId="24C991F4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1D14E648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C29</w:t>
            </w:r>
          </w:p>
        </w:tc>
        <w:tc>
          <w:tcPr>
            <w:tcW w:w="4307" w:type="dxa"/>
            <w:noWrap/>
            <w:hideMark/>
          </w:tcPr>
          <w:p w14:paraId="45D30C75" w14:textId="3198D924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איסוף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עצמי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בשעה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שהסניף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סגור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מסניף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נתב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"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טרמינל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1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דיוטי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פרי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-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טיסות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חוץ</w:t>
            </w:r>
          </w:p>
        </w:tc>
        <w:tc>
          <w:tcPr>
            <w:tcW w:w="1843" w:type="dxa"/>
            <w:noWrap/>
            <w:hideMark/>
          </w:tcPr>
          <w:p w14:paraId="4C91B61A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Rita Petrenko</w:t>
            </w:r>
          </w:p>
        </w:tc>
        <w:tc>
          <w:tcPr>
            <w:tcW w:w="1208" w:type="dxa"/>
            <w:noWrap/>
            <w:hideMark/>
          </w:tcPr>
          <w:p w14:paraId="0D03D5DF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673077FE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איסוף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עצמי</w:t>
            </w:r>
          </w:p>
        </w:tc>
        <w:tc>
          <w:tcPr>
            <w:tcW w:w="705" w:type="dxa"/>
            <w:noWrap/>
            <w:hideMark/>
          </w:tcPr>
          <w:p w14:paraId="49783D04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0</w:t>
            </w:r>
          </w:p>
        </w:tc>
      </w:tr>
      <w:tr w:rsidR="00043476" w:rsidRPr="005F0E6C" w14:paraId="47C1ED2B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63F10CC3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C25</w:t>
            </w:r>
          </w:p>
        </w:tc>
        <w:tc>
          <w:tcPr>
            <w:tcW w:w="4307" w:type="dxa"/>
            <w:noWrap/>
            <w:hideMark/>
          </w:tcPr>
          <w:p w14:paraId="31838DDA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ישיבה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במסעדה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בסניף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רוקח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,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אביב</w:t>
            </w:r>
          </w:p>
        </w:tc>
        <w:tc>
          <w:tcPr>
            <w:tcW w:w="1843" w:type="dxa"/>
            <w:noWrap/>
            <w:hideMark/>
          </w:tcPr>
          <w:p w14:paraId="1EE5A516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6AFAFC01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39A2A95A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ישיבה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במסעדה</w:t>
            </w:r>
          </w:p>
        </w:tc>
        <w:tc>
          <w:tcPr>
            <w:tcW w:w="705" w:type="dxa"/>
            <w:noWrap/>
            <w:hideMark/>
          </w:tcPr>
          <w:p w14:paraId="3047A642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0</w:t>
            </w:r>
          </w:p>
        </w:tc>
      </w:tr>
      <w:tr w:rsidR="00BF34F0" w:rsidRPr="005F0E6C" w14:paraId="13F55F01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75B4777D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C159</w:t>
            </w:r>
          </w:p>
        </w:tc>
        <w:tc>
          <w:tcPr>
            <w:tcW w:w="4307" w:type="dxa"/>
            <w:noWrap/>
            <w:hideMark/>
          </w:tcPr>
          <w:p w14:paraId="2758F3B1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ישיבה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במעסדה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בשעות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שהסניף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סגור</w:t>
            </w:r>
          </w:p>
        </w:tc>
        <w:tc>
          <w:tcPr>
            <w:tcW w:w="1843" w:type="dxa"/>
            <w:noWrap/>
            <w:hideMark/>
          </w:tcPr>
          <w:p w14:paraId="1A899BC1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Rita Petrenko</w:t>
            </w:r>
          </w:p>
        </w:tc>
        <w:tc>
          <w:tcPr>
            <w:tcW w:w="1208" w:type="dxa"/>
            <w:noWrap/>
            <w:hideMark/>
          </w:tcPr>
          <w:p w14:paraId="2C28F569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3A5B7CC2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ישיבה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במסעדה</w:t>
            </w:r>
          </w:p>
        </w:tc>
        <w:tc>
          <w:tcPr>
            <w:tcW w:w="705" w:type="dxa"/>
            <w:noWrap/>
            <w:hideMark/>
          </w:tcPr>
          <w:p w14:paraId="62CE007B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0</w:t>
            </w:r>
          </w:p>
        </w:tc>
      </w:tr>
      <w:tr w:rsidR="00043476" w:rsidRPr="005F0E6C" w14:paraId="5DCF1F54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74A678E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C49</w:t>
            </w:r>
          </w:p>
        </w:tc>
        <w:tc>
          <w:tcPr>
            <w:tcW w:w="4307" w:type="dxa"/>
            <w:noWrap/>
            <w:hideMark/>
          </w:tcPr>
          <w:p w14:paraId="0C73834A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חזרה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לראש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העמוד</w:t>
            </w:r>
          </w:p>
        </w:tc>
        <w:tc>
          <w:tcPr>
            <w:tcW w:w="1843" w:type="dxa"/>
            <w:noWrap/>
            <w:hideMark/>
          </w:tcPr>
          <w:p w14:paraId="4680530C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43FED0CC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219CE8FE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תפריטים</w:t>
            </w:r>
          </w:p>
        </w:tc>
        <w:tc>
          <w:tcPr>
            <w:tcW w:w="705" w:type="dxa"/>
            <w:noWrap/>
            <w:hideMark/>
          </w:tcPr>
          <w:p w14:paraId="1BA32BAC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0</w:t>
            </w:r>
          </w:p>
        </w:tc>
      </w:tr>
      <w:tr w:rsidR="00BF34F0" w:rsidRPr="005F0E6C" w14:paraId="52638CFD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6DF1BC0B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C30</w:t>
            </w:r>
          </w:p>
        </w:tc>
        <w:tc>
          <w:tcPr>
            <w:tcW w:w="4307" w:type="dxa"/>
            <w:noWrap/>
            <w:hideMark/>
          </w:tcPr>
          <w:p w14:paraId="6DC7ECBA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חזרה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לראש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העמוד</w:t>
            </w:r>
          </w:p>
        </w:tc>
        <w:tc>
          <w:tcPr>
            <w:tcW w:w="1843" w:type="dxa"/>
            <w:noWrap/>
            <w:hideMark/>
          </w:tcPr>
          <w:p w14:paraId="29D189CB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669FEBB6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2022A373" w14:textId="77777777" w:rsidR="00BE5859" w:rsidRPr="003B450F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</w:rPr>
            </w:pPr>
            <w:r w:rsidRPr="003B450F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</w:rPr>
              <w:t>VEGGIE KINGS</w:t>
            </w:r>
          </w:p>
        </w:tc>
        <w:tc>
          <w:tcPr>
            <w:tcW w:w="705" w:type="dxa"/>
            <w:noWrap/>
            <w:hideMark/>
          </w:tcPr>
          <w:p w14:paraId="6BE52FB1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1</w:t>
            </w:r>
          </w:p>
        </w:tc>
      </w:tr>
      <w:tr w:rsidR="00043476" w:rsidRPr="005F0E6C" w14:paraId="4AC0C5D4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5024B122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C158</w:t>
            </w:r>
          </w:p>
        </w:tc>
        <w:tc>
          <w:tcPr>
            <w:tcW w:w="4307" w:type="dxa"/>
            <w:noWrap/>
            <w:hideMark/>
          </w:tcPr>
          <w:p w14:paraId="2AAC3C6B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2C96B142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2C1B0965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2444280F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65C17C0C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778DEC55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60723E50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C160</w:t>
            </w:r>
          </w:p>
        </w:tc>
        <w:tc>
          <w:tcPr>
            <w:tcW w:w="4307" w:type="dxa"/>
            <w:noWrap/>
            <w:hideMark/>
          </w:tcPr>
          <w:p w14:paraId="19CD7D46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7B4BA3B8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1FD4BA04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3EF0DBC8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392C6791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68281923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1AB05DBC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C161</w:t>
            </w:r>
          </w:p>
        </w:tc>
        <w:tc>
          <w:tcPr>
            <w:tcW w:w="4307" w:type="dxa"/>
            <w:noWrap/>
            <w:hideMark/>
          </w:tcPr>
          <w:p w14:paraId="7B08BBA7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1913E504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2B457AEF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2389EA4F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7CEE971C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59F6F335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6559393E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C162</w:t>
            </w:r>
          </w:p>
        </w:tc>
        <w:tc>
          <w:tcPr>
            <w:tcW w:w="4307" w:type="dxa"/>
            <w:noWrap/>
            <w:hideMark/>
          </w:tcPr>
          <w:p w14:paraId="2AF5DE16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3555AE4F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330CEF02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1239DF32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דאבל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51342EDF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67FDF880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71DD1C0E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C273</w:t>
            </w:r>
          </w:p>
        </w:tc>
        <w:tc>
          <w:tcPr>
            <w:tcW w:w="4307" w:type="dxa"/>
            <w:noWrap/>
            <w:hideMark/>
          </w:tcPr>
          <w:p w14:paraId="4A8A4331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35407D40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0611E0E9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76EE0A41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דאבל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250C67FC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29E236D5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15332B0F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C371</w:t>
            </w:r>
          </w:p>
        </w:tc>
        <w:tc>
          <w:tcPr>
            <w:tcW w:w="4307" w:type="dxa"/>
            <w:noWrap/>
            <w:hideMark/>
          </w:tcPr>
          <w:p w14:paraId="670788C8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2717528D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44C6A24C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134D047F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דאבל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0CB2292C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23A6FB8D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665E458B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C163</w:t>
            </w:r>
          </w:p>
        </w:tc>
        <w:tc>
          <w:tcPr>
            <w:tcW w:w="4307" w:type="dxa"/>
            <w:noWrap/>
            <w:hideMark/>
          </w:tcPr>
          <w:p w14:paraId="499EE03A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6F0CFF23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60A4DB66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2F81B14C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1D7B70E6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50CAC5B0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580D1B73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C274</w:t>
            </w:r>
          </w:p>
        </w:tc>
        <w:tc>
          <w:tcPr>
            <w:tcW w:w="4307" w:type="dxa"/>
            <w:noWrap/>
            <w:hideMark/>
          </w:tcPr>
          <w:p w14:paraId="09E2F2B5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6285BAC1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3F5A7660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0C7C08CF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0D6AAF11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6A7D2268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0E0ED8B7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C372</w:t>
            </w:r>
          </w:p>
        </w:tc>
        <w:tc>
          <w:tcPr>
            <w:tcW w:w="4307" w:type="dxa"/>
            <w:noWrap/>
            <w:hideMark/>
          </w:tcPr>
          <w:p w14:paraId="6A9CADE8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17C89DC9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0659EF35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433A66CC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32866FD6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1346B996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5D9DDC6D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C164</w:t>
            </w:r>
          </w:p>
        </w:tc>
        <w:tc>
          <w:tcPr>
            <w:tcW w:w="4307" w:type="dxa"/>
            <w:noWrap/>
            <w:hideMark/>
          </w:tcPr>
          <w:p w14:paraId="0C1E29FA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7C3D1044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4DA60699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75580C32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דאבל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4DD8DA97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078F74C9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1B4A6418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C275</w:t>
            </w:r>
          </w:p>
        </w:tc>
        <w:tc>
          <w:tcPr>
            <w:tcW w:w="4307" w:type="dxa"/>
            <w:noWrap/>
            <w:hideMark/>
          </w:tcPr>
          <w:p w14:paraId="0FEEB3D4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53758DF4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5FD39D7C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544D81B3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דאבל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3C75A032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4C9B5442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257FF599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C373</w:t>
            </w:r>
          </w:p>
        </w:tc>
        <w:tc>
          <w:tcPr>
            <w:tcW w:w="4307" w:type="dxa"/>
            <w:noWrap/>
            <w:hideMark/>
          </w:tcPr>
          <w:p w14:paraId="38FDB95C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78BCE2E6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015981A7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61CF8CF4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דאבל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725F49B3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1C97E13E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7DFC481B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C165</w:t>
            </w:r>
          </w:p>
        </w:tc>
        <w:tc>
          <w:tcPr>
            <w:tcW w:w="4307" w:type="dxa"/>
            <w:noWrap/>
            <w:hideMark/>
          </w:tcPr>
          <w:p w14:paraId="526735BC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5C8545F0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7FD8DD74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3DB4A01B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נאגטס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  <w:rtl/>
              </w:rPr>
              <w:t>12</w:t>
            </w:r>
          </w:p>
        </w:tc>
        <w:tc>
          <w:tcPr>
            <w:tcW w:w="705" w:type="dxa"/>
            <w:noWrap/>
            <w:hideMark/>
          </w:tcPr>
          <w:p w14:paraId="556EF41D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216D5548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09A8BFCC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C276</w:t>
            </w:r>
          </w:p>
        </w:tc>
        <w:tc>
          <w:tcPr>
            <w:tcW w:w="4307" w:type="dxa"/>
            <w:noWrap/>
            <w:hideMark/>
          </w:tcPr>
          <w:p w14:paraId="29D2B866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13F8D8E1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4CA4EF94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6E87D150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נאגטס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  <w:rtl/>
              </w:rPr>
              <w:t>12</w:t>
            </w:r>
          </w:p>
        </w:tc>
        <w:tc>
          <w:tcPr>
            <w:tcW w:w="705" w:type="dxa"/>
            <w:noWrap/>
            <w:hideMark/>
          </w:tcPr>
          <w:p w14:paraId="6B75CE04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6C27D825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7A6D7F4C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C166</w:t>
            </w:r>
          </w:p>
        </w:tc>
        <w:tc>
          <w:tcPr>
            <w:tcW w:w="4307" w:type="dxa"/>
            <w:noWrap/>
            <w:hideMark/>
          </w:tcPr>
          <w:p w14:paraId="55B98623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495BCC8C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61C2FCE9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106D5F9F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נאגטס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  <w:rtl/>
              </w:rPr>
              <w:t>9</w:t>
            </w:r>
          </w:p>
        </w:tc>
        <w:tc>
          <w:tcPr>
            <w:tcW w:w="705" w:type="dxa"/>
            <w:noWrap/>
            <w:hideMark/>
          </w:tcPr>
          <w:p w14:paraId="4EFA1C98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65D81F11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F9BF6FB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C277</w:t>
            </w:r>
          </w:p>
        </w:tc>
        <w:tc>
          <w:tcPr>
            <w:tcW w:w="4307" w:type="dxa"/>
            <w:noWrap/>
            <w:hideMark/>
          </w:tcPr>
          <w:p w14:paraId="2D5ED89F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2AA912A5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333D1756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49B51E73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נאגטס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  <w:rtl/>
              </w:rPr>
              <w:t>9</w:t>
            </w:r>
          </w:p>
        </w:tc>
        <w:tc>
          <w:tcPr>
            <w:tcW w:w="705" w:type="dxa"/>
            <w:noWrap/>
            <w:hideMark/>
          </w:tcPr>
          <w:p w14:paraId="445E044F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5F797357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2F2CBD3F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C167</w:t>
            </w:r>
          </w:p>
        </w:tc>
        <w:tc>
          <w:tcPr>
            <w:tcW w:w="4307" w:type="dxa"/>
            <w:noWrap/>
            <w:hideMark/>
          </w:tcPr>
          <w:p w14:paraId="6264ED35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54ECE37E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1EE03F6D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1BEE0C98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נאגטס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  <w:rtl/>
              </w:rPr>
              <w:t>6</w:t>
            </w:r>
          </w:p>
        </w:tc>
        <w:tc>
          <w:tcPr>
            <w:tcW w:w="705" w:type="dxa"/>
            <w:noWrap/>
            <w:hideMark/>
          </w:tcPr>
          <w:p w14:paraId="1665EE73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3C6DF22C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514AA7F9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C278</w:t>
            </w:r>
          </w:p>
        </w:tc>
        <w:tc>
          <w:tcPr>
            <w:tcW w:w="4307" w:type="dxa"/>
            <w:noWrap/>
            <w:hideMark/>
          </w:tcPr>
          <w:p w14:paraId="381ACD5B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7744E3FD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28EB4923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656190AA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נאגטס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  <w:rtl/>
              </w:rPr>
              <w:t>6</w:t>
            </w:r>
          </w:p>
        </w:tc>
        <w:tc>
          <w:tcPr>
            <w:tcW w:w="705" w:type="dxa"/>
            <w:noWrap/>
            <w:hideMark/>
          </w:tcPr>
          <w:p w14:paraId="6AF7B880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4A255C67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60F05C92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C169</w:t>
            </w:r>
          </w:p>
        </w:tc>
        <w:tc>
          <w:tcPr>
            <w:tcW w:w="4307" w:type="dxa"/>
            <w:noWrap/>
            <w:hideMark/>
          </w:tcPr>
          <w:p w14:paraId="001C3E09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56848F73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368000C0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67A9A309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נאגטס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9</w:t>
            </w:r>
          </w:p>
        </w:tc>
        <w:tc>
          <w:tcPr>
            <w:tcW w:w="705" w:type="dxa"/>
            <w:noWrap/>
            <w:hideMark/>
          </w:tcPr>
          <w:p w14:paraId="71E06F93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1B06474E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1656BAF4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C279</w:t>
            </w:r>
          </w:p>
        </w:tc>
        <w:tc>
          <w:tcPr>
            <w:tcW w:w="4307" w:type="dxa"/>
            <w:noWrap/>
            <w:hideMark/>
          </w:tcPr>
          <w:p w14:paraId="184EECD3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26E00763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7B88254C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310BC7A0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נאגטס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9</w:t>
            </w:r>
          </w:p>
        </w:tc>
        <w:tc>
          <w:tcPr>
            <w:tcW w:w="705" w:type="dxa"/>
            <w:noWrap/>
            <w:hideMark/>
          </w:tcPr>
          <w:p w14:paraId="2BF61812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2971105E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5AEA29DD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C170</w:t>
            </w:r>
          </w:p>
        </w:tc>
        <w:tc>
          <w:tcPr>
            <w:tcW w:w="4307" w:type="dxa"/>
            <w:noWrap/>
            <w:hideMark/>
          </w:tcPr>
          <w:p w14:paraId="6454FBC5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2B4B9167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0D15F849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1EE2B029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נאגטס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12</w:t>
            </w:r>
          </w:p>
        </w:tc>
        <w:tc>
          <w:tcPr>
            <w:tcW w:w="705" w:type="dxa"/>
            <w:noWrap/>
            <w:hideMark/>
          </w:tcPr>
          <w:p w14:paraId="798CCBBD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2356C3F8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718D9F9E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C280</w:t>
            </w:r>
          </w:p>
        </w:tc>
        <w:tc>
          <w:tcPr>
            <w:tcW w:w="4307" w:type="dxa"/>
            <w:noWrap/>
            <w:hideMark/>
          </w:tcPr>
          <w:p w14:paraId="61315673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3CCE62E7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54B50BB0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408E3BA0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נאגטס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12</w:t>
            </w:r>
          </w:p>
        </w:tc>
        <w:tc>
          <w:tcPr>
            <w:tcW w:w="705" w:type="dxa"/>
            <w:noWrap/>
            <w:hideMark/>
          </w:tcPr>
          <w:p w14:paraId="2B92370D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3AF9F9F3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52A8B731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C31</w:t>
            </w:r>
          </w:p>
        </w:tc>
        <w:tc>
          <w:tcPr>
            <w:tcW w:w="4307" w:type="dxa"/>
            <w:noWrap/>
            <w:hideMark/>
          </w:tcPr>
          <w:p w14:paraId="2D88B230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חזרה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לראש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העמוד</w:t>
            </w:r>
          </w:p>
        </w:tc>
        <w:tc>
          <w:tcPr>
            <w:tcW w:w="1843" w:type="dxa"/>
            <w:noWrap/>
            <w:hideMark/>
          </w:tcPr>
          <w:p w14:paraId="702897AD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604FC98C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6FF3E9E1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המבורגר</w:t>
            </w:r>
          </w:p>
        </w:tc>
        <w:tc>
          <w:tcPr>
            <w:tcW w:w="705" w:type="dxa"/>
            <w:noWrap/>
            <w:hideMark/>
          </w:tcPr>
          <w:p w14:paraId="7B605DC3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1</w:t>
            </w:r>
          </w:p>
        </w:tc>
      </w:tr>
      <w:tr w:rsidR="00BF34F0" w:rsidRPr="005F0E6C" w14:paraId="7357D9F8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22F6BFB6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C171</w:t>
            </w:r>
          </w:p>
        </w:tc>
        <w:tc>
          <w:tcPr>
            <w:tcW w:w="4307" w:type="dxa"/>
            <w:noWrap/>
            <w:hideMark/>
          </w:tcPr>
          <w:p w14:paraId="6F257A30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0BCD71CF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6393DB1A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3A496A88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קלאסיק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</w:rPr>
              <w:t>XT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</w:p>
        </w:tc>
        <w:tc>
          <w:tcPr>
            <w:tcW w:w="705" w:type="dxa"/>
            <w:noWrap/>
            <w:hideMark/>
          </w:tcPr>
          <w:p w14:paraId="2D88C770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16640833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0C51E779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C281</w:t>
            </w:r>
          </w:p>
        </w:tc>
        <w:tc>
          <w:tcPr>
            <w:tcW w:w="4307" w:type="dxa"/>
            <w:noWrap/>
            <w:hideMark/>
          </w:tcPr>
          <w:p w14:paraId="3D29C17B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05F07230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7459617E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23FE189C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קלאסיק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</w:rPr>
              <w:t>XT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</w:p>
        </w:tc>
        <w:tc>
          <w:tcPr>
            <w:tcW w:w="705" w:type="dxa"/>
            <w:noWrap/>
            <w:hideMark/>
          </w:tcPr>
          <w:p w14:paraId="6602D9A2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2694CBEF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169B5908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C375</w:t>
            </w:r>
          </w:p>
        </w:tc>
        <w:tc>
          <w:tcPr>
            <w:tcW w:w="4307" w:type="dxa"/>
            <w:noWrap/>
            <w:hideMark/>
          </w:tcPr>
          <w:p w14:paraId="60B34CD7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5997B224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2B99E758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4A4CF3C2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קלאסיק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</w:rPr>
              <w:t>XT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</w:p>
        </w:tc>
        <w:tc>
          <w:tcPr>
            <w:tcW w:w="705" w:type="dxa"/>
            <w:noWrap/>
            <w:hideMark/>
          </w:tcPr>
          <w:p w14:paraId="05303CAF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682C9718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356058CE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C172</w:t>
            </w:r>
          </w:p>
        </w:tc>
        <w:tc>
          <w:tcPr>
            <w:tcW w:w="4307" w:type="dxa"/>
            <w:noWrap/>
            <w:hideMark/>
          </w:tcPr>
          <w:p w14:paraId="4C3BAD87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287CF3F4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5CA79E4C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2570AE77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רודאו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</w:rPr>
              <w:t>XT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</w:p>
        </w:tc>
        <w:tc>
          <w:tcPr>
            <w:tcW w:w="705" w:type="dxa"/>
            <w:noWrap/>
            <w:hideMark/>
          </w:tcPr>
          <w:p w14:paraId="6EE1D170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2591D5DE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11AD52A8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C282</w:t>
            </w:r>
          </w:p>
        </w:tc>
        <w:tc>
          <w:tcPr>
            <w:tcW w:w="4307" w:type="dxa"/>
            <w:noWrap/>
            <w:hideMark/>
          </w:tcPr>
          <w:p w14:paraId="4148AFD4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1C8E25B8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1449C52F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6D1E5E88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רודאו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</w:rPr>
              <w:t>XT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</w:p>
        </w:tc>
        <w:tc>
          <w:tcPr>
            <w:tcW w:w="705" w:type="dxa"/>
            <w:noWrap/>
            <w:hideMark/>
          </w:tcPr>
          <w:p w14:paraId="411D8C08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08CCFD75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66C659A6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C376</w:t>
            </w:r>
          </w:p>
        </w:tc>
        <w:tc>
          <w:tcPr>
            <w:tcW w:w="4307" w:type="dxa"/>
            <w:noWrap/>
            <w:hideMark/>
          </w:tcPr>
          <w:p w14:paraId="626A1164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1A2A0C3C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5A242AA5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3884D568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רודאו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</w:rPr>
              <w:t>XT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</w:p>
        </w:tc>
        <w:tc>
          <w:tcPr>
            <w:tcW w:w="705" w:type="dxa"/>
            <w:noWrap/>
            <w:hideMark/>
          </w:tcPr>
          <w:p w14:paraId="5AFBCBF9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0382C93D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3B24177E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C173</w:t>
            </w:r>
          </w:p>
        </w:tc>
        <w:tc>
          <w:tcPr>
            <w:tcW w:w="4307" w:type="dxa"/>
            <w:noWrap/>
            <w:hideMark/>
          </w:tcPr>
          <w:p w14:paraId="72A61A22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694570A0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27FEA815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6F82EE11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ברביקיו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</w:rPr>
              <w:t>XT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</w:p>
        </w:tc>
        <w:tc>
          <w:tcPr>
            <w:tcW w:w="705" w:type="dxa"/>
            <w:noWrap/>
            <w:hideMark/>
          </w:tcPr>
          <w:p w14:paraId="0CF3E41C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64229A53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B6ECC14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C283</w:t>
            </w:r>
          </w:p>
        </w:tc>
        <w:tc>
          <w:tcPr>
            <w:tcW w:w="4307" w:type="dxa"/>
            <w:noWrap/>
            <w:hideMark/>
          </w:tcPr>
          <w:p w14:paraId="7497E777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0297B606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112EA5FA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45A2183A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ברביקיו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</w:rPr>
              <w:t>XT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</w:p>
        </w:tc>
        <w:tc>
          <w:tcPr>
            <w:tcW w:w="705" w:type="dxa"/>
            <w:noWrap/>
            <w:hideMark/>
          </w:tcPr>
          <w:p w14:paraId="76884095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777979B1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1E874848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C377</w:t>
            </w:r>
          </w:p>
        </w:tc>
        <w:tc>
          <w:tcPr>
            <w:tcW w:w="4307" w:type="dxa"/>
            <w:noWrap/>
            <w:hideMark/>
          </w:tcPr>
          <w:p w14:paraId="46ECBBBC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02EB0360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0CED38D1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03A97396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ברביקיו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</w:rPr>
              <w:t>XT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</w:p>
        </w:tc>
        <w:tc>
          <w:tcPr>
            <w:tcW w:w="705" w:type="dxa"/>
            <w:noWrap/>
            <w:hideMark/>
          </w:tcPr>
          <w:p w14:paraId="16C3FACE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71A299BA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0A3E71D7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C174</w:t>
            </w:r>
          </w:p>
        </w:tc>
        <w:tc>
          <w:tcPr>
            <w:tcW w:w="4307" w:type="dxa"/>
            <w:noWrap/>
            <w:hideMark/>
          </w:tcPr>
          <w:p w14:paraId="18A2065F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1ADB2602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644DD6BE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193423D2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ספייסי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</w:rPr>
              <w:t>XT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</w:p>
        </w:tc>
        <w:tc>
          <w:tcPr>
            <w:tcW w:w="705" w:type="dxa"/>
            <w:noWrap/>
            <w:hideMark/>
          </w:tcPr>
          <w:p w14:paraId="004EFF3E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001E4DE3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05F07B39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C284</w:t>
            </w:r>
          </w:p>
        </w:tc>
        <w:tc>
          <w:tcPr>
            <w:tcW w:w="4307" w:type="dxa"/>
            <w:noWrap/>
            <w:hideMark/>
          </w:tcPr>
          <w:p w14:paraId="75B3E4F0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1162C3FA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1504F9CE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7AF01F36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ספייסי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</w:rPr>
              <w:t>XT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</w:p>
        </w:tc>
        <w:tc>
          <w:tcPr>
            <w:tcW w:w="705" w:type="dxa"/>
            <w:noWrap/>
            <w:hideMark/>
          </w:tcPr>
          <w:p w14:paraId="68EA507A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36F4D00E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259EB0B8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C378</w:t>
            </w:r>
          </w:p>
        </w:tc>
        <w:tc>
          <w:tcPr>
            <w:tcW w:w="4307" w:type="dxa"/>
            <w:noWrap/>
            <w:hideMark/>
          </w:tcPr>
          <w:p w14:paraId="53EE3F9C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760B37CF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2768EEDF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7FA09F6C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ספייסי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</w:rPr>
              <w:t>XT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</w:p>
        </w:tc>
        <w:tc>
          <w:tcPr>
            <w:tcW w:w="705" w:type="dxa"/>
            <w:noWrap/>
            <w:hideMark/>
          </w:tcPr>
          <w:p w14:paraId="5010FE33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5F2AAB32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68DE87A5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C175</w:t>
            </w:r>
          </w:p>
        </w:tc>
        <w:tc>
          <w:tcPr>
            <w:tcW w:w="4307" w:type="dxa"/>
            <w:noWrap/>
            <w:hideMark/>
          </w:tcPr>
          <w:p w14:paraId="3C06A79F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66596111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0DEDAF02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725F8D6E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ספייסי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</w:rPr>
              <w:t>XT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דאבל</w:t>
            </w:r>
          </w:p>
        </w:tc>
        <w:tc>
          <w:tcPr>
            <w:tcW w:w="705" w:type="dxa"/>
            <w:noWrap/>
            <w:hideMark/>
          </w:tcPr>
          <w:p w14:paraId="56C1AD85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0AE36FA3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02F67BE1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C285</w:t>
            </w:r>
          </w:p>
        </w:tc>
        <w:tc>
          <w:tcPr>
            <w:tcW w:w="4307" w:type="dxa"/>
            <w:noWrap/>
            <w:hideMark/>
          </w:tcPr>
          <w:p w14:paraId="44FB0AA1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6DD39C8D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6A29CACD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605604CB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ספייסי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</w:rPr>
              <w:t>XT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דאבל</w:t>
            </w:r>
          </w:p>
        </w:tc>
        <w:tc>
          <w:tcPr>
            <w:tcW w:w="705" w:type="dxa"/>
            <w:noWrap/>
            <w:hideMark/>
          </w:tcPr>
          <w:p w14:paraId="5F02D648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1D79D855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523E6DC5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C379</w:t>
            </w:r>
          </w:p>
        </w:tc>
        <w:tc>
          <w:tcPr>
            <w:tcW w:w="4307" w:type="dxa"/>
            <w:noWrap/>
            <w:hideMark/>
          </w:tcPr>
          <w:p w14:paraId="40060931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429B627C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5E1E060A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40DA830D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ספייסי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</w:rPr>
              <w:t>XT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דאבל</w:t>
            </w:r>
          </w:p>
        </w:tc>
        <w:tc>
          <w:tcPr>
            <w:tcW w:w="705" w:type="dxa"/>
            <w:noWrap/>
            <w:hideMark/>
          </w:tcPr>
          <w:p w14:paraId="19E26643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38942F12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666CED00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C176</w:t>
            </w:r>
          </w:p>
        </w:tc>
        <w:tc>
          <w:tcPr>
            <w:tcW w:w="4307" w:type="dxa"/>
            <w:noWrap/>
            <w:hideMark/>
          </w:tcPr>
          <w:p w14:paraId="7BCCF4B5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00D4D08C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7F514A05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6C91A6BD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בייקון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קינג</w:t>
            </w:r>
          </w:p>
        </w:tc>
        <w:tc>
          <w:tcPr>
            <w:tcW w:w="705" w:type="dxa"/>
            <w:noWrap/>
            <w:hideMark/>
          </w:tcPr>
          <w:p w14:paraId="2AB68EE2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066DA4DC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27DE9D82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C286</w:t>
            </w:r>
          </w:p>
        </w:tc>
        <w:tc>
          <w:tcPr>
            <w:tcW w:w="4307" w:type="dxa"/>
            <w:noWrap/>
            <w:hideMark/>
          </w:tcPr>
          <w:p w14:paraId="224D4125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08C8F5C5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20894B6E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4E1F6BAA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בייקון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קינג</w:t>
            </w:r>
          </w:p>
        </w:tc>
        <w:tc>
          <w:tcPr>
            <w:tcW w:w="705" w:type="dxa"/>
            <w:noWrap/>
            <w:hideMark/>
          </w:tcPr>
          <w:p w14:paraId="26723525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511533C6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375A4C49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C380</w:t>
            </w:r>
          </w:p>
        </w:tc>
        <w:tc>
          <w:tcPr>
            <w:tcW w:w="4307" w:type="dxa"/>
            <w:noWrap/>
            <w:hideMark/>
          </w:tcPr>
          <w:p w14:paraId="1E2D677C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4EE7C727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2CD00B78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4454CE70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בייקון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קינג</w:t>
            </w:r>
          </w:p>
        </w:tc>
        <w:tc>
          <w:tcPr>
            <w:tcW w:w="705" w:type="dxa"/>
            <w:noWrap/>
            <w:hideMark/>
          </w:tcPr>
          <w:p w14:paraId="04808259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600110D7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3570098C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C177</w:t>
            </w:r>
          </w:p>
        </w:tc>
        <w:tc>
          <w:tcPr>
            <w:tcW w:w="4307" w:type="dxa"/>
            <w:noWrap/>
            <w:hideMark/>
          </w:tcPr>
          <w:p w14:paraId="262B18CD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5E633B40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1FE4EABB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2C0DD1AA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דאבל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בייקון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קינג</w:t>
            </w:r>
          </w:p>
        </w:tc>
        <w:tc>
          <w:tcPr>
            <w:tcW w:w="705" w:type="dxa"/>
            <w:noWrap/>
            <w:hideMark/>
          </w:tcPr>
          <w:p w14:paraId="29313669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6F5F4803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23EFF8E0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C288</w:t>
            </w:r>
          </w:p>
        </w:tc>
        <w:tc>
          <w:tcPr>
            <w:tcW w:w="4307" w:type="dxa"/>
            <w:noWrap/>
            <w:hideMark/>
          </w:tcPr>
          <w:p w14:paraId="482B6B03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44B5306D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760F935F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4E95922E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דאבל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בייקון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קינג</w:t>
            </w:r>
          </w:p>
        </w:tc>
        <w:tc>
          <w:tcPr>
            <w:tcW w:w="705" w:type="dxa"/>
            <w:noWrap/>
            <w:hideMark/>
          </w:tcPr>
          <w:p w14:paraId="5B15D37D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17F3CEE6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355A809E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C382</w:t>
            </w:r>
          </w:p>
        </w:tc>
        <w:tc>
          <w:tcPr>
            <w:tcW w:w="4307" w:type="dxa"/>
            <w:noWrap/>
            <w:hideMark/>
          </w:tcPr>
          <w:p w14:paraId="6C050C08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18AB788F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053CBDED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064ED484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דאבל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בייקון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קינג</w:t>
            </w:r>
          </w:p>
        </w:tc>
        <w:tc>
          <w:tcPr>
            <w:tcW w:w="705" w:type="dxa"/>
            <w:noWrap/>
            <w:hideMark/>
          </w:tcPr>
          <w:p w14:paraId="193B6DE6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6ADCAADA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7F5505D3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C178</w:t>
            </w:r>
          </w:p>
        </w:tc>
        <w:tc>
          <w:tcPr>
            <w:tcW w:w="4307" w:type="dxa"/>
            <w:noWrap/>
            <w:hideMark/>
          </w:tcPr>
          <w:p w14:paraId="7BCD594C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0FE7BD50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48564D8D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31E9E97F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75AF8DB7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05910E42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2E935353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C289</w:t>
            </w:r>
          </w:p>
        </w:tc>
        <w:tc>
          <w:tcPr>
            <w:tcW w:w="4307" w:type="dxa"/>
            <w:noWrap/>
            <w:hideMark/>
          </w:tcPr>
          <w:p w14:paraId="64F060CE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74BEADE0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522171EB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681C34D6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1D23E83C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7DE65C9D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28DC9FE4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C383</w:t>
            </w:r>
          </w:p>
        </w:tc>
        <w:tc>
          <w:tcPr>
            <w:tcW w:w="4307" w:type="dxa"/>
            <w:noWrap/>
            <w:hideMark/>
          </w:tcPr>
          <w:p w14:paraId="32EEC439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0CEA82BF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1BA68A2B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5F0F509C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69946B54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35A73793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097BF0D8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C179</w:t>
            </w:r>
          </w:p>
        </w:tc>
        <w:tc>
          <w:tcPr>
            <w:tcW w:w="4307" w:type="dxa"/>
            <w:noWrap/>
            <w:hideMark/>
          </w:tcPr>
          <w:p w14:paraId="72D3410B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2D733424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37A40758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2ABA92A3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דאבל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52983E9F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44A13E7C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6B0BC5C3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C290</w:t>
            </w:r>
          </w:p>
        </w:tc>
        <w:tc>
          <w:tcPr>
            <w:tcW w:w="4307" w:type="dxa"/>
            <w:noWrap/>
            <w:hideMark/>
          </w:tcPr>
          <w:p w14:paraId="3DAEAEFE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717C2880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432ABBB9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5970808C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דאבל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4C005A9E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2C3DD266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78E6E1C7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C384</w:t>
            </w:r>
          </w:p>
        </w:tc>
        <w:tc>
          <w:tcPr>
            <w:tcW w:w="4307" w:type="dxa"/>
            <w:noWrap/>
            <w:hideMark/>
          </w:tcPr>
          <w:p w14:paraId="4C707B1D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122FF010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54195833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6B5973D1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דאבל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61BD0A37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3E6DC869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5ABD548A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C180</w:t>
            </w:r>
          </w:p>
        </w:tc>
        <w:tc>
          <w:tcPr>
            <w:tcW w:w="4307" w:type="dxa"/>
            <w:noWrap/>
            <w:hideMark/>
          </w:tcPr>
          <w:p w14:paraId="2C6128E5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266AAF36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65D0722C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08B8EDBC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טריפל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3985006B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7BB82887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14AE3F2F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C291</w:t>
            </w:r>
          </w:p>
        </w:tc>
        <w:tc>
          <w:tcPr>
            <w:tcW w:w="4307" w:type="dxa"/>
            <w:noWrap/>
            <w:hideMark/>
          </w:tcPr>
          <w:p w14:paraId="7BBABC25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45D0E1FC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797A54D7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6515A334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טריפל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0A22FFB3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36F4DEF8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62F7AD37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C385</w:t>
            </w:r>
          </w:p>
        </w:tc>
        <w:tc>
          <w:tcPr>
            <w:tcW w:w="4307" w:type="dxa"/>
            <w:noWrap/>
            <w:hideMark/>
          </w:tcPr>
          <w:p w14:paraId="52BCFFA8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37A8A05B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5B1C921B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721E07D9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טריפל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051FFB35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3EF8BAC9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6B1AAB34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C181</w:t>
            </w:r>
          </w:p>
        </w:tc>
        <w:tc>
          <w:tcPr>
            <w:tcW w:w="4307" w:type="dxa"/>
            <w:noWrap/>
            <w:hideMark/>
          </w:tcPr>
          <w:p w14:paraId="7926E54B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643774BE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3E8678A9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47CFCADA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שום</w:t>
            </w:r>
          </w:p>
        </w:tc>
        <w:tc>
          <w:tcPr>
            <w:tcW w:w="705" w:type="dxa"/>
            <w:noWrap/>
            <w:hideMark/>
          </w:tcPr>
          <w:p w14:paraId="09A5F6C6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5FA62AA0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672274FA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C292</w:t>
            </w:r>
          </w:p>
        </w:tc>
        <w:tc>
          <w:tcPr>
            <w:tcW w:w="4307" w:type="dxa"/>
            <w:noWrap/>
            <w:hideMark/>
          </w:tcPr>
          <w:p w14:paraId="2FEE915C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6E4B3788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569E56B0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13708890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שום</w:t>
            </w:r>
          </w:p>
        </w:tc>
        <w:tc>
          <w:tcPr>
            <w:tcW w:w="705" w:type="dxa"/>
            <w:noWrap/>
            <w:hideMark/>
          </w:tcPr>
          <w:p w14:paraId="5F33C1FF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1D46E357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04BE37E9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C386</w:t>
            </w:r>
          </w:p>
        </w:tc>
        <w:tc>
          <w:tcPr>
            <w:tcW w:w="4307" w:type="dxa"/>
            <w:noWrap/>
            <w:hideMark/>
          </w:tcPr>
          <w:p w14:paraId="10739BD2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3E2D8747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73AB8D46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1757B882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שום</w:t>
            </w:r>
          </w:p>
        </w:tc>
        <w:tc>
          <w:tcPr>
            <w:tcW w:w="705" w:type="dxa"/>
            <w:noWrap/>
            <w:hideMark/>
          </w:tcPr>
          <w:p w14:paraId="1B4E134B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109BF9F2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38C31D5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C182</w:t>
            </w:r>
          </w:p>
        </w:tc>
        <w:tc>
          <w:tcPr>
            <w:tcW w:w="4307" w:type="dxa"/>
            <w:noWrap/>
            <w:hideMark/>
          </w:tcPr>
          <w:p w14:paraId="74609F2D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39C789A5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36F84201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6D08E9A4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דאבל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שום</w:t>
            </w:r>
          </w:p>
        </w:tc>
        <w:tc>
          <w:tcPr>
            <w:tcW w:w="705" w:type="dxa"/>
            <w:noWrap/>
            <w:hideMark/>
          </w:tcPr>
          <w:p w14:paraId="09F82B26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119B8800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AD061AD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C293</w:t>
            </w:r>
          </w:p>
        </w:tc>
        <w:tc>
          <w:tcPr>
            <w:tcW w:w="4307" w:type="dxa"/>
            <w:noWrap/>
            <w:hideMark/>
          </w:tcPr>
          <w:p w14:paraId="373FFC7F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2CC65507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4FB8AC8F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7AC0BA92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דאבל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שום</w:t>
            </w:r>
          </w:p>
        </w:tc>
        <w:tc>
          <w:tcPr>
            <w:tcW w:w="705" w:type="dxa"/>
            <w:noWrap/>
            <w:hideMark/>
          </w:tcPr>
          <w:p w14:paraId="4EC25DF6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5E204CC1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16BD357B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C387</w:t>
            </w:r>
          </w:p>
        </w:tc>
        <w:tc>
          <w:tcPr>
            <w:tcW w:w="4307" w:type="dxa"/>
            <w:noWrap/>
            <w:hideMark/>
          </w:tcPr>
          <w:p w14:paraId="73B95C1D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290FB9BA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5B54CB57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5F09C057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דאבל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שום</w:t>
            </w:r>
          </w:p>
        </w:tc>
        <w:tc>
          <w:tcPr>
            <w:tcW w:w="705" w:type="dxa"/>
            <w:noWrap/>
            <w:hideMark/>
          </w:tcPr>
          <w:p w14:paraId="1424AD7D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64400807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182D78BC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C183</w:t>
            </w:r>
          </w:p>
        </w:tc>
        <w:tc>
          <w:tcPr>
            <w:tcW w:w="4307" w:type="dxa"/>
            <w:noWrap/>
            <w:hideMark/>
          </w:tcPr>
          <w:p w14:paraId="237D7800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1F715837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5A520301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174A3314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טריפל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שום</w:t>
            </w:r>
          </w:p>
        </w:tc>
        <w:tc>
          <w:tcPr>
            <w:tcW w:w="705" w:type="dxa"/>
            <w:noWrap/>
            <w:hideMark/>
          </w:tcPr>
          <w:p w14:paraId="14964775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27520A11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0780DB0C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C294</w:t>
            </w:r>
          </w:p>
        </w:tc>
        <w:tc>
          <w:tcPr>
            <w:tcW w:w="4307" w:type="dxa"/>
            <w:noWrap/>
            <w:hideMark/>
          </w:tcPr>
          <w:p w14:paraId="7560216A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03EED958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7D14C5EE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20FA27CF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טריפל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שום</w:t>
            </w:r>
          </w:p>
        </w:tc>
        <w:tc>
          <w:tcPr>
            <w:tcW w:w="705" w:type="dxa"/>
            <w:noWrap/>
            <w:hideMark/>
          </w:tcPr>
          <w:p w14:paraId="37D5FCDA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74485C13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115903F9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C388</w:t>
            </w:r>
          </w:p>
        </w:tc>
        <w:tc>
          <w:tcPr>
            <w:tcW w:w="4307" w:type="dxa"/>
            <w:noWrap/>
            <w:hideMark/>
          </w:tcPr>
          <w:p w14:paraId="1EFA1A1C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7BC875EA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546098BA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18D00831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טריפל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שום</w:t>
            </w:r>
          </w:p>
        </w:tc>
        <w:tc>
          <w:tcPr>
            <w:tcW w:w="705" w:type="dxa"/>
            <w:noWrap/>
            <w:hideMark/>
          </w:tcPr>
          <w:p w14:paraId="7FD6F37F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6ABE6087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1701385F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C184</w:t>
            </w:r>
          </w:p>
        </w:tc>
        <w:tc>
          <w:tcPr>
            <w:tcW w:w="4307" w:type="dxa"/>
            <w:noWrap/>
            <w:hideMark/>
          </w:tcPr>
          <w:p w14:paraId="24DC448B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313E4C88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3E0AD48C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4088E237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ספייסי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5E5B2C46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6C98BC53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248A18D9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C295</w:t>
            </w:r>
          </w:p>
        </w:tc>
        <w:tc>
          <w:tcPr>
            <w:tcW w:w="4307" w:type="dxa"/>
            <w:noWrap/>
            <w:hideMark/>
          </w:tcPr>
          <w:p w14:paraId="60E815B2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429537D6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718BF557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214FFA53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ספייסי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14431567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50DCE204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3A7DA6ED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C389</w:t>
            </w:r>
          </w:p>
        </w:tc>
        <w:tc>
          <w:tcPr>
            <w:tcW w:w="4307" w:type="dxa"/>
            <w:noWrap/>
            <w:hideMark/>
          </w:tcPr>
          <w:p w14:paraId="0179A5CC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32DA3277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77CED146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543F7229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ספייסי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210B7D91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78D3CE74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4D79216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C185</w:t>
            </w:r>
          </w:p>
        </w:tc>
        <w:tc>
          <w:tcPr>
            <w:tcW w:w="4307" w:type="dxa"/>
            <w:noWrap/>
            <w:hideMark/>
          </w:tcPr>
          <w:p w14:paraId="1D0C3FA5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79F254C3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60AAA30A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0D3DAD8C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דאבל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ספייסי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12379174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7038625E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70A424A2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C296</w:t>
            </w:r>
          </w:p>
        </w:tc>
        <w:tc>
          <w:tcPr>
            <w:tcW w:w="4307" w:type="dxa"/>
            <w:noWrap/>
            <w:hideMark/>
          </w:tcPr>
          <w:p w14:paraId="641E5BA7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7BAEF8CB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028B8FDE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3F1ADE89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דאבל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ספייסי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04D81208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3E7BDF7E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3E22A975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C390</w:t>
            </w:r>
          </w:p>
        </w:tc>
        <w:tc>
          <w:tcPr>
            <w:tcW w:w="4307" w:type="dxa"/>
            <w:noWrap/>
            <w:hideMark/>
          </w:tcPr>
          <w:p w14:paraId="52CBCA57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6F1E4777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77A89497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19596882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דאבל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ספייסי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160AFC40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268638D2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3139C01D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C186</w:t>
            </w:r>
          </w:p>
        </w:tc>
        <w:tc>
          <w:tcPr>
            <w:tcW w:w="4307" w:type="dxa"/>
            <w:noWrap/>
            <w:hideMark/>
          </w:tcPr>
          <w:p w14:paraId="0F8BDC20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038864F6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2295E0B9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6ADAEB40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טריפל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ספייסי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6B7FF27B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41C32A18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063E8591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C297</w:t>
            </w:r>
          </w:p>
        </w:tc>
        <w:tc>
          <w:tcPr>
            <w:tcW w:w="4307" w:type="dxa"/>
            <w:noWrap/>
            <w:hideMark/>
          </w:tcPr>
          <w:p w14:paraId="2796C4C6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5E07A324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660A734B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39F5EE92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טריפל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ספייסי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2ACE2737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534BB5A7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7732AEA3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C391</w:t>
            </w:r>
          </w:p>
        </w:tc>
        <w:tc>
          <w:tcPr>
            <w:tcW w:w="4307" w:type="dxa"/>
            <w:noWrap/>
            <w:hideMark/>
          </w:tcPr>
          <w:p w14:paraId="6E628DD6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55E836DD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488D9A52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7B66140D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טריפל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ספייסי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161C35E1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6C1A03A2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1A84BB5C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C187</w:t>
            </w:r>
          </w:p>
        </w:tc>
        <w:tc>
          <w:tcPr>
            <w:tcW w:w="4307" w:type="dxa"/>
            <w:noWrap/>
            <w:hideMark/>
          </w:tcPr>
          <w:p w14:paraId="71147D47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3A170A39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20F0093F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339F75E0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רודאו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0779F0DD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780BA562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3D0A4447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C298</w:t>
            </w:r>
          </w:p>
        </w:tc>
        <w:tc>
          <w:tcPr>
            <w:tcW w:w="4307" w:type="dxa"/>
            <w:noWrap/>
            <w:hideMark/>
          </w:tcPr>
          <w:p w14:paraId="4DEA3D52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2E3F515A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4E20A603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558DA365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רודאו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35C23F85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040986C2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71D49929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C392</w:t>
            </w:r>
          </w:p>
        </w:tc>
        <w:tc>
          <w:tcPr>
            <w:tcW w:w="4307" w:type="dxa"/>
            <w:noWrap/>
            <w:hideMark/>
          </w:tcPr>
          <w:p w14:paraId="04049DC7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402593B7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7CA0A4B3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39DB6356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רודאו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307E9AE8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020B2191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7C837719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C188</w:t>
            </w:r>
          </w:p>
        </w:tc>
        <w:tc>
          <w:tcPr>
            <w:tcW w:w="4307" w:type="dxa"/>
            <w:noWrap/>
            <w:hideMark/>
          </w:tcPr>
          <w:p w14:paraId="5A7CE3E1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043F1ADD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03F647E3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1A307A67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דאבל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רודאו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50D477F7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1A4274A7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00135B32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C299</w:t>
            </w:r>
          </w:p>
        </w:tc>
        <w:tc>
          <w:tcPr>
            <w:tcW w:w="4307" w:type="dxa"/>
            <w:noWrap/>
            <w:hideMark/>
          </w:tcPr>
          <w:p w14:paraId="019E4465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2FB275C8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6C5D5122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52FE8062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דאבל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רודאו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08901356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42923906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0281FD2B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C393</w:t>
            </w:r>
          </w:p>
        </w:tc>
        <w:tc>
          <w:tcPr>
            <w:tcW w:w="4307" w:type="dxa"/>
            <w:noWrap/>
            <w:hideMark/>
          </w:tcPr>
          <w:p w14:paraId="4FDA0D92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7B4787A8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022C4546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776A510A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דאבל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רודאו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44B3D8D5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20067EAD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7EA26641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C189</w:t>
            </w:r>
          </w:p>
        </w:tc>
        <w:tc>
          <w:tcPr>
            <w:tcW w:w="4307" w:type="dxa"/>
            <w:noWrap/>
            <w:hideMark/>
          </w:tcPr>
          <w:p w14:paraId="3739CBF7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3F52A26A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602D949F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4FAB88FA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טריפל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רודאו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02B2CA46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45E9AD7A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343682E0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C300</w:t>
            </w:r>
          </w:p>
        </w:tc>
        <w:tc>
          <w:tcPr>
            <w:tcW w:w="4307" w:type="dxa"/>
            <w:noWrap/>
            <w:hideMark/>
          </w:tcPr>
          <w:p w14:paraId="2A47958E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17413BAF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3C9B6CE9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31ADF34C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טריפל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רודאו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795B7D7A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12AA5DB5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30B0FA69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C394</w:t>
            </w:r>
          </w:p>
        </w:tc>
        <w:tc>
          <w:tcPr>
            <w:tcW w:w="4307" w:type="dxa"/>
            <w:noWrap/>
            <w:hideMark/>
          </w:tcPr>
          <w:p w14:paraId="108366DD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1C0DE229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5BAA095F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2536707C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טריפל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רודאו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3485F8E6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08AA07BB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2CD9AD8A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C190</w:t>
            </w:r>
          </w:p>
        </w:tc>
        <w:tc>
          <w:tcPr>
            <w:tcW w:w="4307" w:type="dxa"/>
            <w:noWrap/>
            <w:hideMark/>
          </w:tcPr>
          <w:p w14:paraId="35E3573B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6D9652F0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3AF8BF98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73DAEE2D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וניור</w:t>
            </w:r>
          </w:p>
        </w:tc>
        <w:tc>
          <w:tcPr>
            <w:tcW w:w="705" w:type="dxa"/>
            <w:noWrap/>
            <w:hideMark/>
          </w:tcPr>
          <w:p w14:paraId="30F02AE3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0F682E66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7DF74C6C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C301</w:t>
            </w:r>
          </w:p>
        </w:tc>
        <w:tc>
          <w:tcPr>
            <w:tcW w:w="4307" w:type="dxa"/>
            <w:noWrap/>
            <w:hideMark/>
          </w:tcPr>
          <w:p w14:paraId="133BD3FB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79400AB0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28E6FF38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40D9D5CB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וניור</w:t>
            </w:r>
          </w:p>
        </w:tc>
        <w:tc>
          <w:tcPr>
            <w:tcW w:w="705" w:type="dxa"/>
            <w:noWrap/>
            <w:hideMark/>
          </w:tcPr>
          <w:p w14:paraId="7FEBAD66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7159D8CB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2AC8BAC6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C395</w:t>
            </w:r>
          </w:p>
        </w:tc>
        <w:tc>
          <w:tcPr>
            <w:tcW w:w="4307" w:type="dxa"/>
            <w:noWrap/>
            <w:hideMark/>
          </w:tcPr>
          <w:p w14:paraId="71B20ED9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56F0A1A1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68756EA2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7C223230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וניור</w:t>
            </w:r>
          </w:p>
        </w:tc>
        <w:tc>
          <w:tcPr>
            <w:tcW w:w="705" w:type="dxa"/>
            <w:noWrap/>
            <w:hideMark/>
          </w:tcPr>
          <w:p w14:paraId="46EC4683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1107BA65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1EDECF58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C191</w:t>
            </w:r>
          </w:p>
        </w:tc>
        <w:tc>
          <w:tcPr>
            <w:tcW w:w="4307" w:type="dxa"/>
            <w:noWrap/>
            <w:hideMark/>
          </w:tcPr>
          <w:p w14:paraId="64C53683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7CC92DBB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4CEC5F96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231BD2B0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דאבל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וניור</w:t>
            </w:r>
          </w:p>
        </w:tc>
        <w:tc>
          <w:tcPr>
            <w:tcW w:w="705" w:type="dxa"/>
            <w:noWrap/>
            <w:hideMark/>
          </w:tcPr>
          <w:p w14:paraId="7D6E7191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645F2ACC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70866BC3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C302</w:t>
            </w:r>
          </w:p>
        </w:tc>
        <w:tc>
          <w:tcPr>
            <w:tcW w:w="4307" w:type="dxa"/>
            <w:noWrap/>
            <w:hideMark/>
          </w:tcPr>
          <w:p w14:paraId="6FE10515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268CF08A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07F4A5FE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4F90BC2B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דאבל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וניור</w:t>
            </w:r>
          </w:p>
        </w:tc>
        <w:tc>
          <w:tcPr>
            <w:tcW w:w="705" w:type="dxa"/>
            <w:noWrap/>
            <w:hideMark/>
          </w:tcPr>
          <w:p w14:paraId="7E8F8E9D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6558A97D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31F9C76D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C396</w:t>
            </w:r>
          </w:p>
        </w:tc>
        <w:tc>
          <w:tcPr>
            <w:tcW w:w="4307" w:type="dxa"/>
            <w:noWrap/>
            <w:hideMark/>
          </w:tcPr>
          <w:p w14:paraId="566468FA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651C2A7E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0496FE4A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2FA6208B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דאבל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וניור</w:t>
            </w:r>
          </w:p>
        </w:tc>
        <w:tc>
          <w:tcPr>
            <w:tcW w:w="705" w:type="dxa"/>
            <w:noWrap/>
            <w:hideMark/>
          </w:tcPr>
          <w:p w14:paraId="133B4F2A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3099E22E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156B1933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C26</w:t>
            </w:r>
          </w:p>
        </w:tc>
        <w:tc>
          <w:tcPr>
            <w:tcW w:w="4307" w:type="dxa"/>
            <w:noWrap/>
            <w:hideMark/>
          </w:tcPr>
          <w:p w14:paraId="48B26583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חזרה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לראש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העמוד</w:t>
            </w:r>
          </w:p>
        </w:tc>
        <w:tc>
          <w:tcPr>
            <w:tcW w:w="1843" w:type="dxa"/>
            <w:noWrap/>
            <w:hideMark/>
          </w:tcPr>
          <w:p w14:paraId="7EED1DF7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69A38297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40D5D06B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עוף</w:t>
            </w:r>
          </w:p>
        </w:tc>
        <w:tc>
          <w:tcPr>
            <w:tcW w:w="705" w:type="dxa"/>
            <w:noWrap/>
            <w:hideMark/>
          </w:tcPr>
          <w:p w14:paraId="65A9727C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1</w:t>
            </w:r>
          </w:p>
        </w:tc>
      </w:tr>
      <w:tr w:rsidR="00BF34F0" w:rsidRPr="005F0E6C" w14:paraId="66DB3188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1A86BE1A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C192</w:t>
            </w:r>
          </w:p>
        </w:tc>
        <w:tc>
          <w:tcPr>
            <w:tcW w:w="4307" w:type="dxa"/>
            <w:noWrap/>
            <w:hideMark/>
          </w:tcPr>
          <w:p w14:paraId="3E37B88C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7AAFA92C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3FFA06C7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75E2DBA1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צ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יקן</w:t>
            </w:r>
          </w:p>
        </w:tc>
        <w:tc>
          <w:tcPr>
            <w:tcW w:w="705" w:type="dxa"/>
            <w:noWrap/>
            <w:hideMark/>
          </w:tcPr>
          <w:p w14:paraId="1B109971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0F8BCC35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02081211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C303</w:t>
            </w:r>
          </w:p>
        </w:tc>
        <w:tc>
          <w:tcPr>
            <w:tcW w:w="4307" w:type="dxa"/>
            <w:noWrap/>
            <w:hideMark/>
          </w:tcPr>
          <w:p w14:paraId="0AA9B99F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2C42B905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16C0BE64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7B54B4CA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צ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יקן</w:t>
            </w:r>
          </w:p>
        </w:tc>
        <w:tc>
          <w:tcPr>
            <w:tcW w:w="705" w:type="dxa"/>
            <w:noWrap/>
            <w:hideMark/>
          </w:tcPr>
          <w:p w14:paraId="7BA8A340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000F84E0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0125CDC5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C397</w:t>
            </w:r>
          </w:p>
        </w:tc>
        <w:tc>
          <w:tcPr>
            <w:tcW w:w="4307" w:type="dxa"/>
            <w:noWrap/>
            <w:hideMark/>
          </w:tcPr>
          <w:p w14:paraId="2253C11B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0223E7AE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367BA609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409D82B9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צ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יקן</w:t>
            </w:r>
          </w:p>
        </w:tc>
        <w:tc>
          <w:tcPr>
            <w:tcW w:w="705" w:type="dxa"/>
            <w:noWrap/>
            <w:hideMark/>
          </w:tcPr>
          <w:p w14:paraId="75ACC507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09C158CF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6E692511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C193</w:t>
            </w:r>
          </w:p>
        </w:tc>
        <w:tc>
          <w:tcPr>
            <w:tcW w:w="4307" w:type="dxa"/>
            <w:noWrap/>
            <w:hideMark/>
          </w:tcPr>
          <w:p w14:paraId="52BFF703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2973FCB1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61B1DA88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7F197123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שניצל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ברגר</w:t>
            </w:r>
          </w:p>
        </w:tc>
        <w:tc>
          <w:tcPr>
            <w:tcW w:w="705" w:type="dxa"/>
            <w:noWrap/>
            <w:hideMark/>
          </w:tcPr>
          <w:p w14:paraId="0E1654D6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5D1FF701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5978A01D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C304</w:t>
            </w:r>
          </w:p>
        </w:tc>
        <w:tc>
          <w:tcPr>
            <w:tcW w:w="4307" w:type="dxa"/>
            <w:noWrap/>
            <w:hideMark/>
          </w:tcPr>
          <w:p w14:paraId="03A36B1B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2F5093DF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41459A2B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26383A64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שניצל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ברגר</w:t>
            </w:r>
          </w:p>
        </w:tc>
        <w:tc>
          <w:tcPr>
            <w:tcW w:w="705" w:type="dxa"/>
            <w:noWrap/>
            <w:hideMark/>
          </w:tcPr>
          <w:p w14:paraId="5624CED7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0070A7F5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2E53C698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C398</w:t>
            </w:r>
          </w:p>
        </w:tc>
        <w:tc>
          <w:tcPr>
            <w:tcW w:w="4307" w:type="dxa"/>
            <w:noWrap/>
            <w:hideMark/>
          </w:tcPr>
          <w:p w14:paraId="5EF677E7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3062CC16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593C226F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7301F03C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שניצל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ברגר</w:t>
            </w:r>
          </w:p>
        </w:tc>
        <w:tc>
          <w:tcPr>
            <w:tcW w:w="705" w:type="dxa"/>
            <w:noWrap/>
            <w:hideMark/>
          </w:tcPr>
          <w:p w14:paraId="2C6A2DED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7612EA86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7CE800B9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C194</w:t>
            </w:r>
          </w:p>
        </w:tc>
        <w:tc>
          <w:tcPr>
            <w:tcW w:w="4307" w:type="dxa"/>
            <w:noWrap/>
            <w:hideMark/>
          </w:tcPr>
          <w:p w14:paraId="6B70A52D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5B7DB159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000982DF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07EE48D5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דאבל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קריספי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צ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יקן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בייקון</w:t>
            </w:r>
          </w:p>
        </w:tc>
        <w:tc>
          <w:tcPr>
            <w:tcW w:w="705" w:type="dxa"/>
            <w:noWrap/>
            <w:hideMark/>
          </w:tcPr>
          <w:p w14:paraId="5B6CC01C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7CDA7D8B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EBC0413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C305</w:t>
            </w:r>
          </w:p>
        </w:tc>
        <w:tc>
          <w:tcPr>
            <w:tcW w:w="4307" w:type="dxa"/>
            <w:noWrap/>
            <w:hideMark/>
          </w:tcPr>
          <w:p w14:paraId="1DF52E3D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61FB8BC3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0A2D9B20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12A4C197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דאבל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קריספי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צ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יקן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בייקון</w:t>
            </w:r>
          </w:p>
        </w:tc>
        <w:tc>
          <w:tcPr>
            <w:tcW w:w="705" w:type="dxa"/>
            <w:noWrap/>
            <w:hideMark/>
          </w:tcPr>
          <w:p w14:paraId="55A382B7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3F9846E3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650F403E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C399</w:t>
            </w:r>
          </w:p>
        </w:tc>
        <w:tc>
          <w:tcPr>
            <w:tcW w:w="4307" w:type="dxa"/>
            <w:noWrap/>
            <w:hideMark/>
          </w:tcPr>
          <w:p w14:paraId="15208961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1C431593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549F58E1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00219D96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דאבל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קריספי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צ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יקן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בייקון</w:t>
            </w:r>
          </w:p>
        </w:tc>
        <w:tc>
          <w:tcPr>
            <w:tcW w:w="705" w:type="dxa"/>
            <w:noWrap/>
            <w:hideMark/>
          </w:tcPr>
          <w:p w14:paraId="24A741E9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17102902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FE44004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C195</w:t>
            </w:r>
          </w:p>
        </w:tc>
        <w:tc>
          <w:tcPr>
            <w:tcW w:w="4307" w:type="dxa"/>
            <w:noWrap/>
            <w:hideMark/>
          </w:tcPr>
          <w:p w14:paraId="0278B339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6B80360C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30A647E0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76201AF0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שניצל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ברגר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שום</w:t>
            </w:r>
          </w:p>
        </w:tc>
        <w:tc>
          <w:tcPr>
            <w:tcW w:w="705" w:type="dxa"/>
            <w:noWrap/>
            <w:hideMark/>
          </w:tcPr>
          <w:p w14:paraId="48B65CBA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3A573B79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6201F89B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C306</w:t>
            </w:r>
          </w:p>
        </w:tc>
        <w:tc>
          <w:tcPr>
            <w:tcW w:w="4307" w:type="dxa"/>
            <w:noWrap/>
            <w:hideMark/>
          </w:tcPr>
          <w:p w14:paraId="00AB4C12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46920862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6B587A22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3C524A2F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שניצל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ברגר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שום</w:t>
            </w:r>
          </w:p>
        </w:tc>
        <w:tc>
          <w:tcPr>
            <w:tcW w:w="705" w:type="dxa"/>
            <w:noWrap/>
            <w:hideMark/>
          </w:tcPr>
          <w:p w14:paraId="3BF4D334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43AE846F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3F9152AB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C400</w:t>
            </w:r>
          </w:p>
        </w:tc>
        <w:tc>
          <w:tcPr>
            <w:tcW w:w="4307" w:type="dxa"/>
            <w:noWrap/>
            <w:hideMark/>
          </w:tcPr>
          <w:p w14:paraId="451D4F6D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107CD241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1F9AD04C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1135AE6E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שניצל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ברגר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שום</w:t>
            </w:r>
          </w:p>
        </w:tc>
        <w:tc>
          <w:tcPr>
            <w:tcW w:w="705" w:type="dxa"/>
            <w:noWrap/>
            <w:hideMark/>
          </w:tcPr>
          <w:p w14:paraId="53717BFD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0F1C4103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191B62E7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C196</w:t>
            </w:r>
          </w:p>
        </w:tc>
        <w:tc>
          <w:tcPr>
            <w:tcW w:w="4307" w:type="dxa"/>
            <w:noWrap/>
            <w:hideMark/>
          </w:tcPr>
          <w:p w14:paraId="4AAE03D2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10D56935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6631C887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1EE6DEAD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שניצל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ברביקיו</w:t>
            </w:r>
          </w:p>
        </w:tc>
        <w:tc>
          <w:tcPr>
            <w:tcW w:w="705" w:type="dxa"/>
            <w:noWrap/>
            <w:hideMark/>
          </w:tcPr>
          <w:p w14:paraId="19F96173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0A5DF997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9F6C776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C308</w:t>
            </w:r>
          </w:p>
        </w:tc>
        <w:tc>
          <w:tcPr>
            <w:tcW w:w="4307" w:type="dxa"/>
            <w:noWrap/>
            <w:hideMark/>
          </w:tcPr>
          <w:p w14:paraId="1B4EDCA0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3B72A909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38CB9FFA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76C50E43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שניצל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ברביקיו</w:t>
            </w:r>
          </w:p>
        </w:tc>
        <w:tc>
          <w:tcPr>
            <w:tcW w:w="705" w:type="dxa"/>
            <w:noWrap/>
            <w:hideMark/>
          </w:tcPr>
          <w:p w14:paraId="00C11562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1368A412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523CD70B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C401</w:t>
            </w:r>
          </w:p>
        </w:tc>
        <w:tc>
          <w:tcPr>
            <w:tcW w:w="4307" w:type="dxa"/>
            <w:noWrap/>
            <w:hideMark/>
          </w:tcPr>
          <w:p w14:paraId="0312A764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7DAC4FC9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567DD585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347537B1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שניצל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ברביקיו</w:t>
            </w:r>
          </w:p>
        </w:tc>
        <w:tc>
          <w:tcPr>
            <w:tcW w:w="705" w:type="dxa"/>
            <w:noWrap/>
            <w:hideMark/>
          </w:tcPr>
          <w:p w14:paraId="0FE65C1E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01528B55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306B10B8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C197</w:t>
            </w:r>
          </w:p>
        </w:tc>
        <w:tc>
          <w:tcPr>
            <w:tcW w:w="4307" w:type="dxa"/>
            <w:noWrap/>
            <w:hideMark/>
          </w:tcPr>
          <w:p w14:paraId="166D35F1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76BB22E2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04362B1F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2D20F0D8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שניצל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בייקון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קינג</w:t>
            </w:r>
          </w:p>
        </w:tc>
        <w:tc>
          <w:tcPr>
            <w:tcW w:w="705" w:type="dxa"/>
            <w:noWrap/>
            <w:hideMark/>
          </w:tcPr>
          <w:p w14:paraId="63C46B3A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65549F8C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56B7E7A3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C309</w:t>
            </w:r>
          </w:p>
        </w:tc>
        <w:tc>
          <w:tcPr>
            <w:tcW w:w="4307" w:type="dxa"/>
            <w:noWrap/>
            <w:hideMark/>
          </w:tcPr>
          <w:p w14:paraId="683E350D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35861B0D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74C887B4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4C0AF741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שניצל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בייקון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קינג</w:t>
            </w:r>
          </w:p>
        </w:tc>
        <w:tc>
          <w:tcPr>
            <w:tcW w:w="705" w:type="dxa"/>
            <w:noWrap/>
            <w:hideMark/>
          </w:tcPr>
          <w:p w14:paraId="5BBC63FC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0D8C3AD0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7A79B85D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C402</w:t>
            </w:r>
          </w:p>
        </w:tc>
        <w:tc>
          <w:tcPr>
            <w:tcW w:w="4307" w:type="dxa"/>
            <w:noWrap/>
            <w:hideMark/>
          </w:tcPr>
          <w:p w14:paraId="2AA2C751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41C527E5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4398623E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47FDCD7F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שניצל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בייקון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קינג</w:t>
            </w:r>
          </w:p>
        </w:tc>
        <w:tc>
          <w:tcPr>
            <w:tcW w:w="705" w:type="dxa"/>
            <w:noWrap/>
            <w:hideMark/>
          </w:tcPr>
          <w:p w14:paraId="6EC16D55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709AFF7A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57B8E473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C198</w:t>
            </w:r>
          </w:p>
        </w:tc>
        <w:tc>
          <w:tcPr>
            <w:tcW w:w="4307" w:type="dxa"/>
            <w:noWrap/>
            <w:hideMark/>
          </w:tcPr>
          <w:p w14:paraId="6B20F407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6A3EB217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02431ECF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6401A7BD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קריספי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צ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יקן</w:t>
            </w:r>
          </w:p>
        </w:tc>
        <w:tc>
          <w:tcPr>
            <w:tcW w:w="705" w:type="dxa"/>
            <w:noWrap/>
            <w:hideMark/>
          </w:tcPr>
          <w:p w14:paraId="2E8CF4E0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47FE8C11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0547DDD1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C310</w:t>
            </w:r>
          </w:p>
        </w:tc>
        <w:tc>
          <w:tcPr>
            <w:tcW w:w="4307" w:type="dxa"/>
            <w:noWrap/>
            <w:hideMark/>
          </w:tcPr>
          <w:p w14:paraId="31153D05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16D2B519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2C7A301D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66948C91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קריספי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צ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יקן</w:t>
            </w:r>
          </w:p>
        </w:tc>
        <w:tc>
          <w:tcPr>
            <w:tcW w:w="705" w:type="dxa"/>
            <w:noWrap/>
            <w:hideMark/>
          </w:tcPr>
          <w:p w14:paraId="6BE1942E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5A8D8F76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0B503CA0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C403</w:t>
            </w:r>
          </w:p>
        </w:tc>
        <w:tc>
          <w:tcPr>
            <w:tcW w:w="4307" w:type="dxa"/>
            <w:noWrap/>
            <w:hideMark/>
          </w:tcPr>
          <w:p w14:paraId="20326E70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49C38DE3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6E271714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6CAD3D65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קריספי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צ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יקן</w:t>
            </w:r>
          </w:p>
        </w:tc>
        <w:tc>
          <w:tcPr>
            <w:tcW w:w="705" w:type="dxa"/>
            <w:noWrap/>
            <w:hideMark/>
          </w:tcPr>
          <w:p w14:paraId="4D193185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2BED6B88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03C57B09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C199</w:t>
            </w:r>
          </w:p>
        </w:tc>
        <w:tc>
          <w:tcPr>
            <w:tcW w:w="4307" w:type="dxa"/>
            <w:noWrap/>
            <w:hideMark/>
          </w:tcPr>
          <w:p w14:paraId="4A0DC197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0CC895F9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062E3C50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36CC8E26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טנדר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גריל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צ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יקן</w:t>
            </w:r>
          </w:p>
        </w:tc>
        <w:tc>
          <w:tcPr>
            <w:tcW w:w="705" w:type="dxa"/>
            <w:noWrap/>
            <w:hideMark/>
          </w:tcPr>
          <w:p w14:paraId="60760D69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436817FC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E4319F2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C311</w:t>
            </w:r>
          </w:p>
        </w:tc>
        <w:tc>
          <w:tcPr>
            <w:tcW w:w="4307" w:type="dxa"/>
            <w:noWrap/>
            <w:hideMark/>
          </w:tcPr>
          <w:p w14:paraId="7F473513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69CC03C6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52B9B618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398B9787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טנדר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גריל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צ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יקן</w:t>
            </w:r>
          </w:p>
        </w:tc>
        <w:tc>
          <w:tcPr>
            <w:tcW w:w="705" w:type="dxa"/>
            <w:noWrap/>
            <w:hideMark/>
          </w:tcPr>
          <w:p w14:paraId="3B40E398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15ECB4AE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0B6CE941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C405</w:t>
            </w:r>
          </w:p>
        </w:tc>
        <w:tc>
          <w:tcPr>
            <w:tcW w:w="4307" w:type="dxa"/>
            <w:noWrap/>
            <w:hideMark/>
          </w:tcPr>
          <w:p w14:paraId="6C3D19C2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7F121BB0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74BD24A6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1733DBEF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טנדר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גריל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צ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יקן</w:t>
            </w:r>
          </w:p>
        </w:tc>
        <w:tc>
          <w:tcPr>
            <w:tcW w:w="705" w:type="dxa"/>
            <w:noWrap/>
            <w:hideMark/>
          </w:tcPr>
          <w:p w14:paraId="3B891B65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49118C1C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34DC3986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C200</w:t>
            </w:r>
          </w:p>
        </w:tc>
        <w:tc>
          <w:tcPr>
            <w:tcW w:w="4307" w:type="dxa"/>
            <w:noWrap/>
            <w:hideMark/>
          </w:tcPr>
          <w:p w14:paraId="7F979A00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75FBE769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5BE99942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2BA96B65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נאגטס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עוף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-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  <w:rtl/>
              </w:rPr>
              <w:t>6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יח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</w:p>
        </w:tc>
        <w:tc>
          <w:tcPr>
            <w:tcW w:w="705" w:type="dxa"/>
            <w:noWrap/>
            <w:hideMark/>
          </w:tcPr>
          <w:p w14:paraId="1D89C32E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2F50D8AA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138E431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C312</w:t>
            </w:r>
          </w:p>
        </w:tc>
        <w:tc>
          <w:tcPr>
            <w:tcW w:w="4307" w:type="dxa"/>
            <w:noWrap/>
            <w:hideMark/>
          </w:tcPr>
          <w:p w14:paraId="3E96F35C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4002D5CE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47D12151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3CF80654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נאגטס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עוף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-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  <w:rtl/>
              </w:rPr>
              <w:t>6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יח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</w:p>
        </w:tc>
        <w:tc>
          <w:tcPr>
            <w:tcW w:w="705" w:type="dxa"/>
            <w:noWrap/>
            <w:hideMark/>
          </w:tcPr>
          <w:p w14:paraId="12179F8E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54F3806B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B94AF93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C406</w:t>
            </w:r>
          </w:p>
        </w:tc>
        <w:tc>
          <w:tcPr>
            <w:tcW w:w="4307" w:type="dxa"/>
            <w:noWrap/>
            <w:hideMark/>
          </w:tcPr>
          <w:p w14:paraId="22206EA0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בחר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דיפים</w:t>
            </w:r>
          </w:p>
        </w:tc>
        <w:tc>
          <w:tcPr>
            <w:tcW w:w="1843" w:type="dxa"/>
            <w:noWrap/>
            <w:hideMark/>
          </w:tcPr>
          <w:p w14:paraId="5140A9E5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38C291C1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1B5E719B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נאגטס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עוף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-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  <w:rtl/>
              </w:rPr>
              <w:t>6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יח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</w:p>
        </w:tc>
        <w:tc>
          <w:tcPr>
            <w:tcW w:w="705" w:type="dxa"/>
            <w:noWrap/>
            <w:hideMark/>
          </w:tcPr>
          <w:p w14:paraId="11390EA5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1584F543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1C9276B8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C201</w:t>
            </w:r>
          </w:p>
        </w:tc>
        <w:tc>
          <w:tcPr>
            <w:tcW w:w="4307" w:type="dxa"/>
            <w:noWrap/>
            <w:hideMark/>
          </w:tcPr>
          <w:p w14:paraId="39E12F42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0EDEDC95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16C0FF4C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050EBECF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נאגטס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עוף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-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  <w:rtl/>
              </w:rPr>
              <w:t>9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יח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</w:p>
        </w:tc>
        <w:tc>
          <w:tcPr>
            <w:tcW w:w="705" w:type="dxa"/>
            <w:noWrap/>
            <w:hideMark/>
          </w:tcPr>
          <w:p w14:paraId="21BAC785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2D55935F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28C1CACE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C313</w:t>
            </w:r>
          </w:p>
        </w:tc>
        <w:tc>
          <w:tcPr>
            <w:tcW w:w="4307" w:type="dxa"/>
            <w:noWrap/>
            <w:hideMark/>
          </w:tcPr>
          <w:p w14:paraId="2D8E14E8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3EC4DA7A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20FE5E21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596DC95D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נאגטס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עוף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-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  <w:rtl/>
              </w:rPr>
              <w:t>9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יח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</w:p>
        </w:tc>
        <w:tc>
          <w:tcPr>
            <w:tcW w:w="705" w:type="dxa"/>
            <w:noWrap/>
            <w:hideMark/>
          </w:tcPr>
          <w:p w14:paraId="63D2E986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73DBF878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703673F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C407</w:t>
            </w:r>
          </w:p>
        </w:tc>
        <w:tc>
          <w:tcPr>
            <w:tcW w:w="4307" w:type="dxa"/>
            <w:noWrap/>
            <w:hideMark/>
          </w:tcPr>
          <w:p w14:paraId="689CBD84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בחר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דיפים</w:t>
            </w:r>
          </w:p>
        </w:tc>
        <w:tc>
          <w:tcPr>
            <w:tcW w:w="1843" w:type="dxa"/>
            <w:noWrap/>
            <w:hideMark/>
          </w:tcPr>
          <w:p w14:paraId="601F64CA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2F6A928B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2684AD53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נאגטס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עוף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-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  <w:rtl/>
              </w:rPr>
              <w:t>9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יח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</w:p>
        </w:tc>
        <w:tc>
          <w:tcPr>
            <w:tcW w:w="705" w:type="dxa"/>
            <w:noWrap/>
            <w:hideMark/>
          </w:tcPr>
          <w:p w14:paraId="4AF9FFED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4DC13FB0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58D7F779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C202</w:t>
            </w:r>
          </w:p>
        </w:tc>
        <w:tc>
          <w:tcPr>
            <w:tcW w:w="4307" w:type="dxa"/>
            <w:noWrap/>
            <w:hideMark/>
          </w:tcPr>
          <w:p w14:paraId="703DBBBD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0B583940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5298FBD4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5201DAF7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נאגטס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עוף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-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  <w:rtl/>
              </w:rPr>
              <w:t>12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יח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</w:p>
        </w:tc>
        <w:tc>
          <w:tcPr>
            <w:tcW w:w="705" w:type="dxa"/>
            <w:noWrap/>
            <w:hideMark/>
          </w:tcPr>
          <w:p w14:paraId="2C3A259A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4E23A7F5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09B52C5E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C314</w:t>
            </w:r>
          </w:p>
        </w:tc>
        <w:tc>
          <w:tcPr>
            <w:tcW w:w="4307" w:type="dxa"/>
            <w:noWrap/>
            <w:hideMark/>
          </w:tcPr>
          <w:p w14:paraId="0673B512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1FF61961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3F386DAA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72D3DAE9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נאגטס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עוף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-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  <w:rtl/>
              </w:rPr>
              <w:t>12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יח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</w:p>
        </w:tc>
        <w:tc>
          <w:tcPr>
            <w:tcW w:w="705" w:type="dxa"/>
            <w:noWrap/>
            <w:hideMark/>
          </w:tcPr>
          <w:p w14:paraId="448219C6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49E59B6B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8EF327A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C409</w:t>
            </w:r>
          </w:p>
        </w:tc>
        <w:tc>
          <w:tcPr>
            <w:tcW w:w="4307" w:type="dxa"/>
            <w:noWrap/>
            <w:hideMark/>
          </w:tcPr>
          <w:p w14:paraId="1B704F4F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בחר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דיפים</w:t>
            </w:r>
          </w:p>
        </w:tc>
        <w:tc>
          <w:tcPr>
            <w:tcW w:w="1843" w:type="dxa"/>
            <w:noWrap/>
            <w:hideMark/>
          </w:tcPr>
          <w:p w14:paraId="3E9F4D23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005EFD7A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572EE8EB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נאגטס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עוף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-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  <w:rtl/>
              </w:rPr>
              <w:t>12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יח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</w:p>
        </w:tc>
        <w:tc>
          <w:tcPr>
            <w:tcW w:w="705" w:type="dxa"/>
            <w:noWrap/>
            <w:hideMark/>
          </w:tcPr>
          <w:p w14:paraId="3DAA50AC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74E81BF2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088835E9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C203</w:t>
            </w:r>
          </w:p>
        </w:tc>
        <w:tc>
          <w:tcPr>
            <w:tcW w:w="4307" w:type="dxa"/>
            <w:noWrap/>
            <w:hideMark/>
          </w:tcPr>
          <w:p w14:paraId="6C88DD8B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59A81CA6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215FEF96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78771AD1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נאגטס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עוף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-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  <w:rtl/>
              </w:rPr>
              <w:t>20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יח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</w:p>
        </w:tc>
        <w:tc>
          <w:tcPr>
            <w:tcW w:w="705" w:type="dxa"/>
            <w:noWrap/>
            <w:hideMark/>
          </w:tcPr>
          <w:p w14:paraId="0C4CAF27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42CE516A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0784F646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C315</w:t>
            </w:r>
          </w:p>
        </w:tc>
        <w:tc>
          <w:tcPr>
            <w:tcW w:w="4307" w:type="dxa"/>
            <w:noWrap/>
            <w:hideMark/>
          </w:tcPr>
          <w:p w14:paraId="12E88983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7DF03543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033840E8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201EB79C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נאגטס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עוף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-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  <w:rtl/>
              </w:rPr>
              <w:t>20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יח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</w:p>
        </w:tc>
        <w:tc>
          <w:tcPr>
            <w:tcW w:w="705" w:type="dxa"/>
            <w:noWrap/>
            <w:hideMark/>
          </w:tcPr>
          <w:p w14:paraId="55769F69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1AB159F4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00163A49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C410</w:t>
            </w:r>
          </w:p>
        </w:tc>
        <w:tc>
          <w:tcPr>
            <w:tcW w:w="4307" w:type="dxa"/>
            <w:noWrap/>
            <w:hideMark/>
          </w:tcPr>
          <w:p w14:paraId="6FC6AFC6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בחר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דיפים</w:t>
            </w:r>
          </w:p>
        </w:tc>
        <w:tc>
          <w:tcPr>
            <w:tcW w:w="1843" w:type="dxa"/>
            <w:noWrap/>
            <w:hideMark/>
          </w:tcPr>
          <w:p w14:paraId="3452340C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50A36DE0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28BB0916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נאגטס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עוף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-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  <w:rtl/>
              </w:rPr>
              <w:t>20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יח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</w:p>
        </w:tc>
        <w:tc>
          <w:tcPr>
            <w:tcW w:w="705" w:type="dxa"/>
            <w:noWrap/>
            <w:hideMark/>
          </w:tcPr>
          <w:p w14:paraId="2A585B3F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4D5BF66F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20D4A5DB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C33</w:t>
            </w:r>
          </w:p>
        </w:tc>
        <w:tc>
          <w:tcPr>
            <w:tcW w:w="4307" w:type="dxa"/>
            <w:noWrap/>
            <w:hideMark/>
          </w:tcPr>
          <w:p w14:paraId="18EB8F96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חזרה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לראש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העמוד</w:t>
            </w:r>
          </w:p>
        </w:tc>
        <w:tc>
          <w:tcPr>
            <w:tcW w:w="1843" w:type="dxa"/>
            <w:noWrap/>
            <w:hideMark/>
          </w:tcPr>
          <w:p w14:paraId="1FF03CD8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5E5AEBA8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610F66EB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צמחוני</w:t>
            </w:r>
          </w:p>
        </w:tc>
        <w:tc>
          <w:tcPr>
            <w:tcW w:w="705" w:type="dxa"/>
            <w:noWrap/>
            <w:hideMark/>
          </w:tcPr>
          <w:p w14:paraId="26EC2BE0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1</w:t>
            </w:r>
          </w:p>
        </w:tc>
      </w:tr>
      <w:tr w:rsidR="00043476" w:rsidRPr="005F0E6C" w14:paraId="0208F153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5C09D3CB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C204</w:t>
            </w:r>
          </w:p>
        </w:tc>
        <w:tc>
          <w:tcPr>
            <w:tcW w:w="4307" w:type="dxa"/>
            <w:noWrap/>
            <w:hideMark/>
          </w:tcPr>
          <w:p w14:paraId="000EF9ED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5996B125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0516AD31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51FEDC42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נאגטס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תירס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-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  <w:rtl/>
              </w:rPr>
              <w:t>9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יח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</w:p>
        </w:tc>
        <w:tc>
          <w:tcPr>
            <w:tcW w:w="705" w:type="dxa"/>
            <w:noWrap/>
            <w:hideMark/>
          </w:tcPr>
          <w:p w14:paraId="3954B74E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586EC2C1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2C1EA34B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C316</w:t>
            </w:r>
          </w:p>
        </w:tc>
        <w:tc>
          <w:tcPr>
            <w:tcW w:w="4307" w:type="dxa"/>
            <w:noWrap/>
            <w:hideMark/>
          </w:tcPr>
          <w:p w14:paraId="2E6B392F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627D8EBF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05DA2AF4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1DAE85E5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נאגטס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תירס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-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  <w:rtl/>
              </w:rPr>
              <w:t>9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יח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</w:p>
        </w:tc>
        <w:tc>
          <w:tcPr>
            <w:tcW w:w="705" w:type="dxa"/>
            <w:noWrap/>
            <w:hideMark/>
          </w:tcPr>
          <w:p w14:paraId="4B535EF5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44BB26AF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2C325994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C205</w:t>
            </w:r>
          </w:p>
        </w:tc>
        <w:tc>
          <w:tcPr>
            <w:tcW w:w="4307" w:type="dxa"/>
            <w:noWrap/>
            <w:hideMark/>
          </w:tcPr>
          <w:p w14:paraId="22A35916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6F9D5E0E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032E40B7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20756940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נאגטס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תירס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-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  <w:rtl/>
              </w:rPr>
              <w:t>12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יח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</w:p>
        </w:tc>
        <w:tc>
          <w:tcPr>
            <w:tcW w:w="705" w:type="dxa"/>
            <w:noWrap/>
            <w:hideMark/>
          </w:tcPr>
          <w:p w14:paraId="53537BA4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3EF211A6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5AC7D4D3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C317</w:t>
            </w:r>
          </w:p>
        </w:tc>
        <w:tc>
          <w:tcPr>
            <w:tcW w:w="4307" w:type="dxa"/>
            <w:noWrap/>
            <w:hideMark/>
          </w:tcPr>
          <w:p w14:paraId="3F3C86E8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10104D79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5C78D09B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21E7A63F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נאגטס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תירס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-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  <w:rtl/>
              </w:rPr>
              <w:t>12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יח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</w:p>
        </w:tc>
        <w:tc>
          <w:tcPr>
            <w:tcW w:w="705" w:type="dxa"/>
            <w:noWrap/>
            <w:hideMark/>
          </w:tcPr>
          <w:p w14:paraId="4EE193DB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54044FC9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679BE605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C34</w:t>
            </w:r>
          </w:p>
        </w:tc>
        <w:tc>
          <w:tcPr>
            <w:tcW w:w="4307" w:type="dxa"/>
            <w:noWrap/>
            <w:hideMark/>
          </w:tcPr>
          <w:p w14:paraId="62D42A0D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חזרה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לראש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העמוד</w:t>
            </w:r>
          </w:p>
        </w:tc>
        <w:tc>
          <w:tcPr>
            <w:tcW w:w="1843" w:type="dxa"/>
            <w:noWrap/>
            <w:hideMark/>
          </w:tcPr>
          <w:p w14:paraId="005E2592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36D3F448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7C4F485E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סלטים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וטורטיות</w:t>
            </w:r>
          </w:p>
        </w:tc>
        <w:tc>
          <w:tcPr>
            <w:tcW w:w="705" w:type="dxa"/>
            <w:noWrap/>
            <w:hideMark/>
          </w:tcPr>
          <w:p w14:paraId="0898410D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1</w:t>
            </w:r>
          </w:p>
        </w:tc>
      </w:tr>
      <w:tr w:rsidR="00BF34F0" w:rsidRPr="005F0E6C" w14:paraId="15CFE8AC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475B779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C206</w:t>
            </w:r>
          </w:p>
        </w:tc>
        <w:tc>
          <w:tcPr>
            <w:tcW w:w="4307" w:type="dxa"/>
            <w:noWrap/>
            <w:hideMark/>
          </w:tcPr>
          <w:p w14:paraId="730C748C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3FE005A9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10460654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696D8780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טורטייה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טנדר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גריל</w:t>
            </w:r>
          </w:p>
        </w:tc>
        <w:tc>
          <w:tcPr>
            <w:tcW w:w="705" w:type="dxa"/>
            <w:noWrap/>
            <w:hideMark/>
          </w:tcPr>
          <w:p w14:paraId="29F4222D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5AF5121C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641DDD88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C318</w:t>
            </w:r>
          </w:p>
        </w:tc>
        <w:tc>
          <w:tcPr>
            <w:tcW w:w="4307" w:type="dxa"/>
            <w:noWrap/>
            <w:hideMark/>
          </w:tcPr>
          <w:p w14:paraId="68C89C72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7326ACC9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2DBF8006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269F3A53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טורטייה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טנדר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גריל</w:t>
            </w:r>
          </w:p>
        </w:tc>
        <w:tc>
          <w:tcPr>
            <w:tcW w:w="705" w:type="dxa"/>
            <w:noWrap/>
            <w:hideMark/>
          </w:tcPr>
          <w:p w14:paraId="458D5B51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5399DAFC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06C4944B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C207</w:t>
            </w:r>
          </w:p>
        </w:tc>
        <w:tc>
          <w:tcPr>
            <w:tcW w:w="4307" w:type="dxa"/>
            <w:noWrap/>
            <w:hideMark/>
          </w:tcPr>
          <w:p w14:paraId="3E79A5BD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5BD808BE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09D44D00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309AA2A9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טורטייה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טנדר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גריל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-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חריף</w:t>
            </w:r>
          </w:p>
        </w:tc>
        <w:tc>
          <w:tcPr>
            <w:tcW w:w="705" w:type="dxa"/>
            <w:noWrap/>
            <w:hideMark/>
          </w:tcPr>
          <w:p w14:paraId="375F06EF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555439E9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5072DF6B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C319</w:t>
            </w:r>
          </w:p>
        </w:tc>
        <w:tc>
          <w:tcPr>
            <w:tcW w:w="4307" w:type="dxa"/>
            <w:noWrap/>
            <w:hideMark/>
          </w:tcPr>
          <w:p w14:paraId="61F1FEF6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1BCEFD35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6ED4ABEC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6FD47C7C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טורטייה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טנדר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גריל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-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חריף</w:t>
            </w:r>
          </w:p>
        </w:tc>
        <w:tc>
          <w:tcPr>
            <w:tcW w:w="705" w:type="dxa"/>
            <w:noWrap/>
            <w:hideMark/>
          </w:tcPr>
          <w:p w14:paraId="45B895B6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01A39DBD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1B3E94D6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C208</w:t>
            </w:r>
          </w:p>
        </w:tc>
        <w:tc>
          <w:tcPr>
            <w:tcW w:w="4307" w:type="dxa"/>
            <w:noWrap/>
            <w:hideMark/>
          </w:tcPr>
          <w:p w14:paraId="4AE08C84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237B7554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5250D508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0209729F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טורטייה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שניצל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מעושן</w:t>
            </w:r>
          </w:p>
        </w:tc>
        <w:tc>
          <w:tcPr>
            <w:tcW w:w="705" w:type="dxa"/>
            <w:noWrap/>
            <w:hideMark/>
          </w:tcPr>
          <w:p w14:paraId="3F7EE1A7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0B6DF353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7CE70C83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C320</w:t>
            </w:r>
          </w:p>
        </w:tc>
        <w:tc>
          <w:tcPr>
            <w:tcW w:w="4307" w:type="dxa"/>
            <w:noWrap/>
            <w:hideMark/>
          </w:tcPr>
          <w:p w14:paraId="46D7E7EA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63E8D7CB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76AB7423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2A936A69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טורטייה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שניצל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מעושן</w:t>
            </w:r>
          </w:p>
        </w:tc>
        <w:tc>
          <w:tcPr>
            <w:tcW w:w="705" w:type="dxa"/>
            <w:noWrap/>
            <w:hideMark/>
          </w:tcPr>
          <w:p w14:paraId="7466162F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4E8C6F12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141C8083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C209</w:t>
            </w:r>
          </w:p>
        </w:tc>
        <w:tc>
          <w:tcPr>
            <w:tcW w:w="4307" w:type="dxa"/>
            <w:noWrap/>
            <w:hideMark/>
          </w:tcPr>
          <w:p w14:paraId="247ACE66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164CEA5C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1FC793F4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4683CAE3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טורטייה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ברביקיו</w:t>
            </w:r>
          </w:p>
        </w:tc>
        <w:tc>
          <w:tcPr>
            <w:tcW w:w="705" w:type="dxa"/>
            <w:noWrap/>
            <w:hideMark/>
          </w:tcPr>
          <w:p w14:paraId="490B38BC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13783345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7C8DD928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C321</w:t>
            </w:r>
          </w:p>
        </w:tc>
        <w:tc>
          <w:tcPr>
            <w:tcW w:w="4307" w:type="dxa"/>
            <w:noWrap/>
            <w:hideMark/>
          </w:tcPr>
          <w:p w14:paraId="68D0C8A4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2CAE382F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32AE3F89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61C84A27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טורטייה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ברביקיו</w:t>
            </w:r>
          </w:p>
        </w:tc>
        <w:tc>
          <w:tcPr>
            <w:tcW w:w="705" w:type="dxa"/>
            <w:noWrap/>
            <w:hideMark/>
          </w:tcPr>
          <w:p w14:paraId="5BD19CC6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56E74FC5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0553A1A8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C210</w:t>
            </w:r>
          </w:p>
        </w:tc>
        <w:tc>
          <w:tcPr>
            <w:tcW w:w="4307" w:type="dxa"/>
            <w:noWrap/>
            <w:hideMark/>
          </w:tcPr>
          <w:p w14:paraId="746D575C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21BD6081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792C06E8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2911EE84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סלט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ירוק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שניצל</w:t>
            </w:r>
          </w:p>
        </w:tc>
        <w:tc>
          <w:tcPr>
            <w:tcW w:w="705" w:type="dxa"/>
            <w:noWrap/>
            <w:hideMark/>
          </w:tcPr>
          <w:p w14:paraId="2FF7F7B9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6F3269C2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02EC1110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C322</w:t>
            </w:r>
          </w:p>
        </w:tc>
        <w:tc>
          <w:tcPr>
            <w:tcW w:w="4307" w:type="dxa"/>
            <w:noWrap/>
            <w:hideMark/>
          </w:tcPr>
          <w:p w14:paraId="355733C8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בחר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דיפים</w:t>
            </w:r>
          </w:p>
        </w:tc>
        <w:tc>
          <w:tcPr>
            <w:tcW w:w="1843" w:type="dxa"/>
            <w:noWrap/>
            <w:hideMark/>
          </w:tcPr>
          <w:p w14:paraId="6D6A567F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23854AFD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4B9A8155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סלט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ירוק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שניצל</w:t>
            </w:r>
          </w:p>
        </w:tc>
        <w:tc>
          <w:tcPr>
            <w:tcW w:w="705" w:type="dxa"/>
            <w:noWrap/>
            <w:hideMark/>
          </w:tcPr>
          <w:p w14:paraId="01608747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1B2D0B36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7C1035CE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C211</w:t>
            </w:r>
          </w:p>
        </w:tc>
        <w:tc>
          <w:tcPr>
            <w:tcW w:w="4307" w:type="dxa"/>
            <w:noWrap/>
            <w:hideMark/>
          </w:tcPr>
          <w:p w14:paraId="14ED0EA8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65580F62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7E52FFF5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513266A5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טורטייה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טנדר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גריל</w:t>
            </w:r>
          </w:p>
        </w:tc>
        <w:tc>
          <w:tcPr>
            <w:tcW w:w="705" w:type="dxa"/>
            <w:noWrap/>
            <w:hideMark/>
          </w:tcPr>
          <w:p w14:paraId="15989F89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672E5545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2A13D230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C323</w:t>
            </w:r>
          </w:p>
        </w:tc>
        <w:tc>
          <w:tcPr>
            <w:tcW w:w="4307" w:type="dxa"/>
            <w:noWrap/>
            <w:hideMark/>
          </w:tcPr>
          <w:p w14:paraId="55733E6C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בחר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דיפים</w:t>
            </w:r>
          </w:p>
        </w:tc>
        <w:tc>
          <w:tcPr>
            <w:tcW w:w="1843" w:type="dxa"/>
            <w:noWrap/>
            <w:hideMark/>
          </w:tcPr>
          <w:p w14:paraId="412E9DE9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346CC3F8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4BA6D025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טורטייה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טנדר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גריל</w:t>
            </w:r>
          </w:p>
        </w:tc>
        <w:tc>
          <w:tcPr>
            <w:tcW w:w="705" w:type="dxa"/>
            <w:noWrap/>
            <w:hideMark/>
          </w:tcPr>
          <w:p w14:paraId="598BE71E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5E17F649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778A1D11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C212</w:t>
            </w:r>
          </w:p>
        </w:tc>
        <w:tc>
          <w:tcPr>
            <w:tcW w:w="4307" w:type="dxa"/>
            <w:noWrap/>
            <w:hideMark/>
          </w:tcPr>
          <w:p w14:paraId="088A0FB0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338885D1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17826338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002508FB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טורטייה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טנדר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גריל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-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חריף</w:t>
            </w:r>
          </w:p>
        </w:tc>
        <w:tc>
          <w:tcPr>
            <w:tcW w:w="705" w:type="dxa"/>
            <w:noWrap/>
            <w:hideMark/>
          </w:tcPr>
          <w:p w14:paraId="27D62A0D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262111DE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58503445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C324</w:t>
            </w:r>
          </w:p>
        </w:tc>
        <w:tc>
          <w:tcPr>
            <w:tcW w:w="4307" w:type="dxa"/>
            <w:noWrap/>
            <w:hideMark/>
          </w:tcPr>
          <w:p w14:paraId="17F22E89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בחר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דיפים</w:t>
            </w:r>
          </w:p>
        </w:tc>
        <w:tc>
          <w:tcPr>
            <w:tcW w:w="1843" w:type="dxa"/>
            <w:noWrap/>
            <w:hideMark/>
          </w:tcPr>
          <w:p w14:paraId="40EFEDB9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4F7FB5A3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7168097A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טורטייה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טנדר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גריל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-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חריף</w:t>
            </w:r>
          </w:p>
        </w:tc>
        <w:tc>
          <w:tcPr>
            <w:tcW w:w="705" w:type="dxa"/>
            <w:noWrap/>
            <w:hideMark/>
          </w:tcPr>
          <w:p w14:paraId="3F40704D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482C6D78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5DB72798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C213</w:t>
            </w:r>
          </w:p>
        </w:tc>
        <w:tc>
          <w:tcPr>
            <w:tcW w:w="4307" w:type="dxa"/>
            <w:noWrap/>
            <w:hideMark/>
          </w:tcPr>
          <w:p w14:paraId="5676EA07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2AFCF964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45F84BEB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618540FF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טורטייה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שניצל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מעושן</w:t>
            </w:r>
          </w:p>
        </w:tc>
        <w:tc>
          <w:tcPr>
            <w:tcW w:w="705" w:type="dxa"/>
            <w:noWrap/>
            <w:hideMark/>
          </w:tcPr>
          <w:p w14:paraId="501B738B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255D6A89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6B70637E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C325</w:t>
            </w:r>
          </w:p>
        </w:tc>
        <w:tc>
          <w:tcPr>
            <w:tcW w:w="4307" w:type="dxa"/>
            <w:noWrap/>
            <w:hideMark/>
          </w:tcPr>
          <w:p w14:paraId="51A5BCE0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בחר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דיפים</w:t>
            </w:r>
          </w:p>
        </w:tc>
        <w:tc>
          <w:tcPr>
            <w:tcW w:w="1843" w:type="dxa"/>
            <w:noWrap/>
            <w:hideMark/>
          </w:tcPr>
          <w:p w14:paraId="5E4BD0FD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1D9D5E2B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39324C72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טורטייה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שניצל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מעושן</w:t>
            </w:r>
          </w:p>
        </w:tc>
        <w:tc>
          <w:tcPr>
            <w:tcW w:w="705" w:type="dxa"/>
            <w:noWrap/>
            <w:hideMark/>
          </w:tcPr>
          <w:p w14:paraId="59AB8D6D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1B8B3871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0BCCDEBE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C214</w:t>
            </w:r>
          </w:p>
        </w:tc>
        <w:tc>
          <w:tcPr>
            <w:tcW w:w="4307" w:type="dxa"/>
            <w:noWrap/>
            <w:hideMark/>
          </w:tcPr>
          <w:p w14:paraId="4D89D1C0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3B408B77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36333078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64D73612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טורטייה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ברביקיו</w:t>
            </w:r>
          </w:p>
        </w:tc>
        <w:tc>
          <w:tcPr>
            <w:tcW w:w="705" w:type="dxa"/>
            <w:noWrap/>
            <w:hideMark/>
          </w:tcPr>
          <w:p w14:paraId="2F423F82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4B776691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7011533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C326</w:t>
            </w:r>
          </w:p>
        </w:tc>
        <w:tc>
          <w:tcPr>
            <w:tcW w:w="4307" w:type="dxa"/>
            <w:noWrap/>
            <w:hideMark/>
          </w:tcPr>
          <w:p w14:paraId="0F9730AE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בחר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דיפים</w:t>
            </w:r>
          </w:p>
        </w:tc>
        <w:tc>
          <w:tcPr>
            <w:tcW w:w="1843" w:type="dxa"/>
            <w:noWrap/>
            <w:hideMark/>
          </w:tcPr>
          <w:p w14:paraId="36332CF2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6450206B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70F8A746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טורטייה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ברביקיו</w:t>
            </w:r>
          </w:p>
        </w:tc>
        <w:tc>
          <w:tcPr>
            <w:tcW w:w="705" w:type="dxa"/>
            <w:noWrap/>
            <w:hideMark/>
          </w:tcPr>
          <w:p w14:paraId="0E3612AE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02815978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3EA69BD9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C215</w:t>
            </w:r>
          </w:p>
        </w:tc>
        <w:tc>
          <w:tcPr>
            <w:tcW w:w="4307" w:type="dxa"/>
            <w:noWrap/>
            <w:hideMark/>
          </w:tcPr>
          <w:p w14:paraId="18B59F23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0AA6CA40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3BA9A622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7657389F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סלט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ירוק</w:t>
            </w:r>
          </w:p>
        </w:tc>
        <w:tc>
          <w:tcPr>
            <w:tcW w:w="705" w:type="dxa"/>
            <w:noWrap/>
            <w:hideMark/>
          </w:tcPr>
          <w:p w14:paraId="0B24168A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2CEDEBA9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3751FFF3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C327</w:t>
            </w:r>
          </w:p>
        </w:tc>
        <w:tc>
          <w:tcPr>
            <w:tcW w:w="4307" w:type="dxa"/>
            <w:noWrap/>
            <w:hideMark/>
          </w:tcPr>
          <w:p w14:paraId="5FD4DF53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בחר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דיפים</w:t>
            </w:r>
          </w:p>
        </w:tc>
        <w:tc>
          <w:tcPr>
            <w:tcW w:w="1843" w:type="dxa"/>
            <w:noWrap/>
            <w:hideMark/>
          </w:tcPr>
          <w:p w14:paraId="04886007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7ED89D18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570F9688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סלט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ירוק</w:t>
            </w:r>
          </w:p>
        </w:tc>
        <w:tc>
          <w:tcPr>
            <w:tcW w:w="705" w:type="dxa"/>
            <w:noWrap/>
            <w:hideMark/>
          </w:tcPr>
          <w:p w14:paraId="0C0EC024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1570D661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3E769048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C216</w:t>
            </w:r>
          </w:p>
        </w:tc>
        <w:tc>
          <w:tcPr>
            <w:tcW w:w="4307" w:type="dxa"/>
            <w:noWrap/>
            <w:hideMark/>
          </w:tcPr>
          <w:p w14:paraId="6589E47C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760F4A13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4399C3B9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7CF65DC1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סלט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ירוק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טנדר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גריל</w:t>
            </w:r>
          </w:p>
        </w:tc>
        <w:tc>
          <w:tcPr>
            <w:tcW w:w="705" w:type="dxa"/>
            <w:noWrap/>
            <w:hideMark/>
          </w:tcPr>
          <w:p w14:paraId="1277B53E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62415827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24DD0C53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C328</w:t>
            </w:r>
          </w:p>
        </w:tc>
        <w:tc>
          <w:tcPr>
            <w:tcW w:w="4307" w:type="dxa"/>
            <w:noWrap/>
            <w:hideMark/>
          </w:tcPr>
          <w:p w14:paraId="4F2E91C3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בחר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דיפים</w:t>
            </w:r>
          </w:p>
        </w:tc>
        <w:tc>
          <w:tcPr>
            <w:tcW w:w="1843" w:type="dxa"/>
            <w:noWrap/>
            <w:hideMark/>
          </w:tcPr>
          <w:p w14:paraId="489AB5DD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723FB8D2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11A252D1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סלט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ירוק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טנדר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גריל</w:t>
            </w:r>
          </w:p>
        </w:tc>
        <w:tc>
          <w:tcPr>
            <w:tcW w:w="705" w:type="dxa"/>
            <w:noWrap/>
            <w:hideMark/>
          </w:tcPr>
          <w:p w14:paraId="1B4FDF97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146EE068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7FDFC820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C35</w:t>
            </w:r>
          </w:p>
        </w:tc>
        <w:tc>
          <w:tcPr>
            <w:tcW w:w="4307" w:type="dxa"/>
            <w:noWrap/>
            <w:hideMark/>
          </w:tcPr>
          <w:p w14:paraId="470D6C69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חזרה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לראש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העמוד</w:t>
            </w:r>
          </w:p>
        </w:tc>
        <w:tc>
          <w:tcPr>
            <w:tcW w:w="1843" w:type="dxa"/>
            <w:noWrap/>
            <w:hideMark/>
          </w:tcPr>
          <w:p w14:paraId="6904CA7D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77D90F26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5D271AAA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המבורגרים</w:t>
            </w:r>
          </w:p>
        </w:tc>
        <w:tc>
          <w:tcPr>
            <w:tcW w:w="705" w:type="dxa"/>
            <w:noWrap/>
            <w:hideMark/>
          </w:tcPr>
          <w:p w14:paraId="4036E152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1</w:t>
            </w:r>
          </w:p>
        </w:tc>
      </w:tr>
      <w:tr w:rsidR="00043476" w:rsidRPr="005F0E6C" w14:paraId="075F69E2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7CA3B28B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C36</w:t>
            </w:r>
          </w:p>
        </w:tc>
        <w:tc>
          <w:tcPr>
            <w:tcW w:w="4307" w:type="dxa"/>
            <w:noWrap/>
            <w:hideMark/>
          </w:tcPr>
          <w:p w14:paraId="2F058A9D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חזרה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לראש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העמוד</w:t>
            </w:r>
          </w:p>
        </w:tc>
        <w:tc>
          <w:tcPr>
            <w:tcW w:w="1843" w:type="dxa"/>
            <w:noWrap/>
            <w:hideMark/>
          </w:tcPr>
          <w:p w14:paraId="02A3764A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53FDB2C6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46C0311F" w14:textId="77777777" w:rsidR="00BE5859" w:rsidRPr="0023386E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</w:rPr>
            </w:pP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</w:rPr>
              <w:t>XT</w:t>
            </w:r>
          </w:p>
        </w:tc>
        <w:tc>
          <w:tcPr>
            <w:tcW w:w="705" w:type="dxa"/>
            <w:noWrap/>
            <w:hideMark/>
          </w:tcPr>
          <w:p w14:paraId="56293EEA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54B1FB90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726DB287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C218</w:t>
            </w:r>
          </w:p>
        </w:tc>
        <w:tc>
          <w:tcPr>
            <w:tcW w:w="4307" w:type="dxa"/>
            <w:noWrap/>
            <w:hideMark/>
          </w:tcPr>
          <w:p w14:paraId="7566E46B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0755D4FC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02D8819F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46F15B79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קלאסיק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</w:rPr>
              <w:t>XT</w:t>
            </w:r>
          </w:p>
        </w:tc>
        <w:tc>
          <w:tcPr>
            <w:tcW w:w="705" w:type="dxa"/>
            <w:noWrap/>
            <w:hideMark/>
          </w:tcPr>
          <w:p w14:paraId="344EF8F7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57376A3B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B0CA95D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C329</w:t>
            </w:r>
          </w:p>
        </w:tc>
        <w:tc>
          <w:tcPr>
            <w:tcW w:w="4307" w:type="dxa"/>
            <w:noWrap/>
            <w:hideMark/>
          </w:tcPr>
          <w:p w14:paraId="3FCA3DC3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4CB027AC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1CEED66A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11A46DB0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קלאסיק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</w:rPr>
              <w:t>XT</w:t>
            </w:r>
          </w:p>
        </w:tc>
        <w:tc>
          <w:tcPr>
            <w:tcW w:w="705" w:type="dxa"/>
            <w:noWrap/>
            <w:hideMark/>
          </w:tcPr>
          <w:p w14:paraId="6C10AFDC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1D8BEDF1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03F33513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C411</w:t>
            </w:r>
          </w:p>
        </w:tc>
        <w:tc>
          <w:tcPr>
            <w:tcW w:w="4307" w:type="dxa"/>
            <w:noWrap/>
            <w:hideMark/>
          </w:tcPr>
          <w:p w14:paraId="2447D300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72766A35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43D570D5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6E5685B3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קלאסיק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</w:rPr>
              <w:t>XT</w:t>
            </w:r>
          </w:p>
        </w:tc>
        <w:tc>
          <w:tcPr>
            <w:tcW w:w="705" w:type="dxa"/>
            <w:noWrap/>
            <w:hideMark/>
          </w:tcPr>
          <w:p w14:paraId="08541A91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3659E375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1C33F20C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C219</w:t>
            </w:r>
          </w:p>
        </w:tc>
        <w:tc>
          <w:tcPr>
            <w:tcW w:w="4307" w:type="dxa"/>
            <w:noWrap/>
            <w:hideMark/>
          </w:tcPr>
          <w:p w14:paraId="0FD97261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2405B9AC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0AB0CB70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3B7933E5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רודאו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</w:rPr>
              <w:t>XT</w:t>
            </w:r>
          </w:p>
        </w:tc>
        <w:tc>
          <w:tcPr>
            <w:tcW w:w="705" w:type="dxa"/>
            <w:noWrap/>
            <w:hideMark/>
          </w:tcPr>
          <w:p w14:paraId="33C8B87A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6176AE12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3177CFC1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C330</w:t>
            </w:r>
          </w:p>
        </w:tc>
        <w:tc>
          <w:tcPr>
            <w:tcW w:w="4307" w:type="dxa"/>
            <w:noWrap/>
            <w:hideMark/>
          </w:tcPr>
          <w:p w14:paraId="5C69E731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65D738F6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0CB1205E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02337850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רודאו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</w:rPr>
              <w:t>XT</w:t>
            </w:r>
          </w:p>
        </w:tc>
        <w:tc>
          <w:tcPr>
            <w:tcW w:w="705" w:type="dxa"/>
            <w:noWrap/>
            <w:hideMark/>
          </w:tcPr>
          <w:p w14:paraId="0B9B5774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6D71F370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2100CA77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C412</w:t>
            </w:r>
          </w:p>
        </w:tc>
        <w:tc>
          <w:tcPr>
            <w:tcW w:w="4307" w:type="dxa"/>
            <w:noWrap/>
            <w:hideMark/>
          </w:tcPr>
          <w:p w14:paraId="3663EAEF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3238930A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3F6DB3A9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6E9229BE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רודאו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</w:rPr>
              <w:t>XT</w:t>
            </w:r>
          </w:p>
        </w:tc>
        <w:tc>
          <w:tcPr>
            <w:tcW w:w="705" w:type="dxa"/>
            <w:noWrap/>
            <w:hideMark/>
          </w:tcPr>
          <w:p w14:paraId="78584592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7F800052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7950433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C220</w:t>
            </w:r>
          </w:p>
        </w:tc>
        <w:tc>
          <w:tcPr>
            <w:tcW w:w="4307" w:type="dxa"/>
            <w:noWrap/>
            <w:hideMark/>
          </w:tcPr>
          <w:p w14:paraId="3ACF03C0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32CFB3D1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6532354F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5234167A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ברביקיו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</w:rPr>
              <w:t>XT</w:t>
            </w:r>
          </w:p>
        </w:tc>
        <w:tc>
          <w:tcPr>
            <w:tcW w:w="705" w:type="dxa"/>
            <w:noWrap/>
            <w:hideMark/>
          </w:tcPr>
          <w:p w14:paraId="334F2D0C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48A315DC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6C993742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C332</w:t>
            </w:r>
          </w:p>
        </w:tc>
        <w:tc>
          <w:tcPr>
            <w:tcW w:w="4307" w:type="dxa"/>
            <w:noWrap/>
            <w:hideMark/>
          </w:tcPr>
          <w:p w14:paraId="4CE9C75A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3F91A295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511714A1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7D7F50E8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ברביקיו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</w:rPr>
              <w:t>XT</w:t>
            </w:r>
          </w:p>
        </w:tc>
        <w:tc>
          <w:tcPr>
            <w:tcW w:w="705" w:type="dxa"/>
            <w:noWrap/>
            <w:hideMark/>
          </w:tcPr>
          <w:p w14:paraId="184FCE1E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75F0D32E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338A8545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C413</w:t>
            </w:r>
          </w:p>
        </w:tc>
        <w:tc>
          <w:tcPr>
            <w:tcW w:w="4307" w:type="dxa"/>
            <w:noWrap/>
            <w:hideMark/>
          </w:tcPr>
          <w:p w14:paraId="64277491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58AFC9F9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6AE4337D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4F98410A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ברביקיו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</w:rPr>
              <w:t>XT</w:t>
            </w:r>
          </w:p>
        </w:tc>
        <w:tc>
          <w:tcPr>
            <w:tcW w:w="705" w:type="dxa"/>
            <w:noWrap/>
            <w:hideMark/>
          </w:tcPr>
          <w:p w14:paraId="1F03F593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429B5BDB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32E27031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C221</w:t>
            </w:r>
          </w:p>
        </w:tc>
        <w:tc>
          <w:tcPr>
            <w:tcW w:w="4307" w:type="dxa"/>
            <w:noWrap/>
            <w:hideMark/>
          </w:tcPr>
          <w:p w14:paraId="33F6D19B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1ED3FDEE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45C1460A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22A8B86A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ספייסי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</w:rPr>
              <w:t>XT</w:t>
            </w:r>
          </w:p>
        </w:tc>
        <w:tc>
          <w:tcPr>
            <w:tcW w:w="705" w:type="dxa"/>
            <w:noWrap/>
            <w:hideMark/>
          </w:tcPr>
          <w:p w14:paraId="3DB778A0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4757075A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5D1FB035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C333</w:t>
            </w:r>
          </w:p>
        </w:tc>
        <w:tc>
          <w:tcPr>
            <w:tcW w:w="4307" w:type="dxa"/>
            <w:noWrap/>
            <w:hideMark/>
          </w:tcPr>
          <w:p w14:paraId="23B7BE51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5B0CF3D4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1AF2F405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75881BC9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ספייסי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</w:rPr>
              <w:t>XT</w:t>
            </w:r>
          </w:p>
        </w:tc>
        <w:tc>
          <w:tcPr>
            <w:tcW w:w="705" w:type="dxa"/>
            <w:noWrap/>
            <w:hideMark/>
          </w:tcPr>
          <w:p w14:paraId="019EE22A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376F01E0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70C1D3F9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C414</w:t>
            </w:r>
          </w:p>
        </w:tc>
        <w:tc>
          <w:tcPr>
            <w:tcW w:w="4307" w:type="dxa"/>
            <w:noWrap/>
            <w:hideMark/>
          </w:tcPr>
          <w:p w14:paraId="56EDD950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7DB6B497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653AFF96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236C0BB7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ספייסי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  <w:rtl/>
              </w:rPr>
              <w:t xml:space="preserve"> 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</w:rPr>
              <w:t>XT</w:t>
            </w:r>
          </w:p>
        </w:tc>
        <w:tc>
          <w:tcPr>
            <w:tcW w:w="705" w:type="dxa"/>
            <w:noWrap/>
            <w:hideMark/>
          </w:tcPr>
          <w:p w14:paraId="030A2661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0E430EC6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38A7AF6A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C222</w:t>
            </w:r>
          </w:p>
        </w:tc>
        <w:tc>
          <w:tcPr>
            <w:tcW w:w="4307" w:type="dxa"/>
            <w:noWrap/>
            <w:hideMark/>
          </w:tcPr>
          <w:p w14:paraId="14015977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12D1E98C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19F965FF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0FCA9BB7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ספייסי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</w:rPr>
              <w:t>XT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דאבל</w:t>
            </w:r>
          </w:p>
        </w:tc>
        <w:tc>
          <w:tcPr>
            <w:tcW w:w="705" w:type="dxa"/>
            <w:noWrap/>
            <w:hideMark/>
          </w:tcPr>
          <w:p w14:paraId="6AC4782C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3F176DCB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3D9A6CDD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C334</w:t>
            </w:r>
          </w:p>
        </w:tc>
        <w:tc>
          <w:tcPr>
            <w:tcW w:w="4307" w:type="dxa"/>
            <w:noWrap/>
            <w:hideMark/>
          </w:tcPr>
          <w:p w14:paraId="684F3732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42055BFF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62A70F84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3E0B188A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ספייסי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</w:rPr>
              <w:t>XT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דאבל</w:t>
            </w:r>
          </w:p>
        </w:tc>
        <w:tc>
          <w:tcPr>
            <w:tcW w:w="705" w:type="dxa"/>
            <w:noWrap/>
            <w:hideMark/>
          </w:tcPr>
          <w:p w14:paraId="4AB93AF4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302C3FB7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00DBE5B5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C415</w:t>
            </w:r>
          </w:p>
        </w:tc>
        <w:tc>
          <w:tcPr>
            <w:tcW w:w="4307" w:type="dxa"/>
            <w:noWrap/>
            <w:hideMark/>
          </w:tcPr>
          <w:p w14:paraId="0F0805E2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41D65A43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5751934B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6F8C8966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ספייסי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</w:rPr>
              <w:t>XT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דאבל</w:t>
            </w:r>
          </w:p>
        </w:tc>
        <w:tc>
          <w:tcPr>
            <w:tcW w:w="705" w:type="dxa"/>
            <w:noWrap/>
            <w:hideMark/>
          </w:tcPr>
          <w:p w14:paraId="7D7FF022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621D4E7C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2C951098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C39</w:t>
            </w:r>
          </w:p>
        </w:tc>
        <w:tc>
          <w:tcPr>
            <w:tcW w:w="4307" w:type="dxa"/>
            <w:noWrap/>
            <w:hideMark/>
          </w:tcPr>
          <w:p w14:paraId="6DAA6B23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חזרה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לראש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העמוד</w:t>
            </w:r>
          </w:p>
        </w:tc>
        <w:tc>
          <w:tcPr>
            <w:tcW w:w="1843" w:type="dxa"/>
            <w:noWrap/>
            <w:hideMark/>
          </w:tcPr>
          <w:p w14:paraId="3DDD0857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6395B75D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01A848C0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בייקון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קינג</w:t>
            </w:r>
          </w:p>
        </w:tc>
        <w:tc>
          <w:tcPr>
            <w:tcW w:w="705" w:type="dxa"/>
            <w:noWrap/>
            <w:hideMark/>
          </w:tcPr>
          <w:p w14:paraId="2FFB98AF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7E596761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1958D962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C224</w:t>
            </w:r>
          </w:p>
        </w:tc>
        <w:tc>
          <w:tcPr>
            <w:tcW w:w="4307" w:type="dxa"/>
            <w:noWrap/>
            <w:hideMark/>
          </w:tcPr>
          <w:p w14:paraId="009836CF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6A7B4B22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16FE5071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3560AC02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בייקון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קינג</w:t>
            </w:r>
          </w:p>
        </w:tc>
        <w:tc>
          <w:tcPr>
            <w:tcW w:w="705" w:type="dxa"/>
            <w:noWrap/>
            <w:hideMark/>
          </w:tcPr>
          <w:p w14:paraId="58B3A1F7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61166E36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6DFEE99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C335</w:t>
            </w:r>
          </w:p>
        </w:tc>
        <w:tc>
          <w:tcPr>
            <w:tcW w:w="4307" w:type="dxa"/>
            <w:noWrap/>
            <w:hideMark/>
          </w:tcPr>
          <w:p w14:paraId="17D12EE3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4F0082FF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61AE43E1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756F075F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בייקון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קינג</w:t>
            </w:r>
          </w:p>
        </w:tc>
        <w:tc>
          <w:tcPr>
            <w:tcW w:w="705" w:type="dxa"/>
            <w:noWrap/>
            <w:hideMark/>
          </w:tcPr>
          <w:p w14:paraId="3F7AB249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1289C3B5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348F09B3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C416</w:t>
            </w:r>
          </w:p>
        </w:tc>
        <w:tc>
          <w:tcPr>
            <w:tcW w:w="4307" w:type="dxa"/>
            <w:noWrap/>
            <w:hideMark/>
          </w:tcPr>
          <w:p w14:paraId="6E73EA12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6FE7B0C5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267555B4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7E658FA9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בייקון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קינג</w:t>
            </w:r>
          </w:p>
        </w:tc>
        <w:tc>
          <w:tcPr>
            <w:tcW w:w="705" w:type="dxa"/>
            <w:noWrap/>
            <w:hideMark/>
          </w:tcPr>
          <w:p w14:paraId="19454C38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11B4EF55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A25B58B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C225</w:t>
            </w:r>
          </w:p>
        </w:tc>
        <w:tc>
          <w:tcPr>
            <w:tcW w:w="4307" w:type="dxa"/>
            <w:noWrap/>
            <w:hideMark/>
          </w:tcPr>
          <w:p w14:paraId="23B27794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10A239B1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3A8BF55F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26510E96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דאבל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בייקון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קינג</w:t>
            </w:r>
          </w:p>
        </w:tc>
        <w:tc>
          <w:tcPr>
            <w:tcW w:w="705" w:type="dxa"/>
            <w:noWrap/>
            <w:hideMark/>
          </w:tcPr>
          <w:p w14:paraId="0EA95880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347DB800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654E58A2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C336</w:t>
            </w:r>
          </w:p>
        </w:tc>
        <w:tc>
          <w:tcPr>
            <w:tcW w:w="4307" w:type="dxa"/>
            <w:noWrap/>
            <w:hideMark/>
          </w:tcPr>
          <w:p w14:paraId="09AB2701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06041746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65FD9DF6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4DA1D5C9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דאבל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בייקון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קינג</w:t>
            </w:r>
          </w:p>
        </w:tc>
        <w:tc>
          <w:tcPr>
            <w:tcW w:w="705" w:type="dxa"/>
            <w:noWrap/>
            <w:hideMark/>
          </w:tcPr>
          <w:p w14:paraId="54935DAE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2E85AF79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56089F08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C417</w:t>
            </w:r>
          </w:p>
        </w:tc>
        <w:tc>
          <w:tcPr>
            <w:tcW w:w="4307" w:type="dxa"/>
            <w:noWrap/>
            <w:hideMark/>
          </w:tcPr>
          <w:p w14:paraId="23C9D73D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11531721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3BAB09E8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2BA7D69C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דאבל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בייקון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קינג</w:t>
            </w:r>
          </w:p>
        </w:tc>
        <w:tc>
          <w:tcPr>
            <w:tcW w:w="705" w:type="dxa"/>
            <w:noWrap/>
            <w:hideMark/>
          </w:tcPr>
          <w:p w14:paraId="60E0E387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4A253F6B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59A99158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C40</w:t>
            </w:r>
          </w:p>
        </w:tc>
        <w:tc>
          <w:tcPr>
            <w:tcW w:w="4307" w:type="dxa"/>
            <w:noWrap/>
            <w:hideMark/>
          </w:tcPr>
          <w:p w14:paraId="5939B562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חזרה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לראש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העמוד</w:t>
            </w:r>
          </w:p>
        </w:tc>
        <w:tc>
          <w:tcPr>
            <w:tcW w:w="1843" w:type="dxa"/>
            <w:noWrap/>
            <w:hideMark/>
          </w:tcPr>
          <w:p w14:paraId="15F05755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40530C7B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4D1291CA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5C6FDAAE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29848B41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11FECF87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C226</w:t>
            </w:r>
          </w:p>
        </w:tc>
        <w:tc>
          <w:tcPr>
            <w:tcW w:w="4307" w:type="dxa"/>
            <w:noWrap/>
            <w:hideMark/>
          </w:tcPr>
          <w:p w14:paraId="776C37D8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0DA75674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67AC52B7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58EE279F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4372E33E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3A64B4C5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5CDF0C43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C337</w:t>
            </w:r>
          </w:p>
        </w:tc>
        <w:tc>
          <w:tcPr>
            <w:tcW w:w="4307" w:type="dxa"/>
            <w:noWrap/>
            <w:hideMark/>
          </w:tcPr>
          <w:p w14:paraId="73E64366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63B490D2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2124B05E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178EC517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5B2BCD02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2D460C69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477CAC0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C418</w:t>
            </w:r>
          </w:p>
        </w:tc>
        <w:tc>
          <w:tcPr>
            <w:tcW w:w="4307" w:type="dxa"/>
            <w:noWrap/>
            <w:hideMark/>
          </w:tcPr>
          <w:p w14:paraId="42A9F1C8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0CAD4AD2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6F1C0080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204C20C5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2391D932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63B406AD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7356E94A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C227</w:t>
            </w:r>
          </w:p>
        </w:tc>
        <w:tc>
          <w:tcPr>
            <w:tcW w:w="4307" w:type="dxa"/>
            <w:noWrap/>
            <w:hideMark/>
          </w:tcPr>
          <w:p w14:paraId="6840B138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14DB9C92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48123DBE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7ED77E68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דאבל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2C195A90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2D9A7983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0C70F5D0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C338</w:t>
            </w:r>
          </w:p>
        </w:tc>
        <w:tc>
          <w:tcPr>
            <w:tcW w:w="4307" w:type="dxa"/>
            <w:noWrap/>
            <w:hideMark/>
          </w:tcPr>
          <w:p w14:paraId="6492F3AB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749ACF6B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72143614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0C6B8100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דאבל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1340877D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74F7AD31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1A346BC9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C419</w:t>
            </w:r>
          </w:p>
        </w:tc>
        <w:tc>
          <w:tcPr>
            <w:tcW w:w="4307" w:type="dxa"/>
            <w:noWrap/>
            <w:hideMark/>
          </w:tcPr>
          <w:p w14:paraId="6817C5A6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73066404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5737F12D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182C31C7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דאבל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727E5E61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2A8A300B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5CBC17AD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C228</w:t>
            </w:r>
          </w:p>
        </w:tc>
        <w:tc>
          <w:tcPr>
            <w:tcW w:w="4307" w:type="dxa"/>
            <w:noWrap/>
            <w:hideMark/>
          </w:tcPr>
          <w:p w14:paraId="36E530D3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118ED47D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2F7A7DFA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093FAD00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טריפל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6ADC8FEC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366157DA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1261F1A3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C339</w:t>
            </w:r>
          </w:p>
        </w:tc>
        <w:tc>
          <w:tcPr>
            <w:tcW w:w="4307" w:type="dxa"/>
            <w:noWrap/>
            <w:hideMark/>
          </w:tcPr>
          <w:p w14:paraId="527FB34F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080EC747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39FF9FA6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1E9C6744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טריפל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71326BE0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751BA0BA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F741A30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C420</w:t>
            </w:r>
          </w:p>
        </w:tc>
        <w:tc>
          <w:tcPr>
            <w:tcW w:w="4307" w:type="dxa"/>
            <w:noWrap/>
            <w:hideMark/>
          </w:tcPr>
          <w:p w14:paraId="341D9508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6DEB1577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6EA373F5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0FA4766B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טריפל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335F9674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1B24EDDC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3FF1EF70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C229</w:t>
            </w:r>
          </w:p>
        </w:tc>
        <w:tc>
          <w:tcPr>
            <w:tcW w:w="4307" w:type="dxa"/>
            <w:noWrap/>
            <w:hideMark/>
          </w:tcPr>
          <w:p w14:paraId="3F7B7CDF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7F72410A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5D360827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7CE3B32E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שום</w:t>
            </w:r>
          </w:p>
        </w:tc>
        <w:tc>
          <w:tcPr>
            <w:tcW w:w="705" w:type="dxa"/>
            <w:noWrap/>
            <w:hideMark/>
          </w:tcPr>
          <w:p w14:paraId="465DE4F2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0B87287B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72C5D182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C340</w:t>
            </w:r>
          </w:p>
        </w:tc>
        <w:tc>
          <w:tcPr>
            <w:tcW w:w="4307" w:type="dxa"/>
            <w:noWrap/>
            <w:hideMark/>
          </w:tcPr>
          <w:p w14:paraId="2A035819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5D5771E6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7EB974F2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2BC85370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שום</w:t>
            </w:r>
          </w:p>
        </w:tc>
        <w:tc>
          <w:tcPr>
            <w:tcW w:w="705" w:type="dxa"/>
            <w:noWrap/>
            <w:hideMark/>
          </w:tcPr>
          <w:p w14:paraId="3F35BC57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168641B1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5B28A61D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C421</w:t>
            </w:r>
          </w:p>
        </w:tc>
        <w:tc>
          <w:tcPr>
            <w:tcW w:w="4307" w:type="dxa"/>
            <w:noWrap/>
            <w:hideMark/>
          </w:tcPr>
          <w:p w14:paraId="41797F8D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6D1F15F8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5C9AAB73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34B04B65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שום</w:t>
            </w:r>
          </w:p>
        </w:tc>
        <w:tc>
          <w:tcPr>
            <w:tcW w:w="705" w:type="dxa"/>
            <w:noWrap/>
            <w:hideMark/>
          </w:tcPr>
          <w:p w14:paraId="6A493BC1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03B2A65A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3792F054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C230</w:t>
            </w:r>
          </w:p>
        </w:tc>
        <w:tc>
          <w:tcPr>
            <w:tcW w:w="4307" w:type="dxa"/>
            <w:noWrap/>
            <w:hideMark/>
          </w:tcPr>
          <w:p w14:paraId="1B1A95DE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65F426D6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6282BAA1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4C3E98FD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דאבל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שום</w:t>
            </w:r>
          </w:p>
        </w:tc>
        <w:tc>
          <w:tcPr>
            <w:tcW w:w="705" w:type="dxa"/>
            <w:noWrap/>
            <w:hideMark/>
          </w:tcPr>
          <w:p w14:paraId="18800E56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35FD063D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77A48B81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C342</w:t>
            </w:r>
          </w:p>
        </w:tc>
        <w:tc>
          <w:tcPr>
            <w:tcW w:w="4307" w:type="dxa"/>
            <w:noWrap/>
            <w:hideMark/>
          </w:tcPr>
          <w:p w14:paraId="7E88D8A2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62EBB9F5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0849D6A1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13BBA42D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דאבל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שום</w:t>
            </w:r>
          </w:p>
        </w:tc>
        <w:tc>
          <w:tcPr>
            <w:tcW w:w="705" w:type="dxa"/>
            <w:noWrap/>
            <w:hideMark/>
          </w:tcPr>
          <w:p w14:paraId="209602FA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76E239AC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6E52EB2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C422</w:t>
            </w:r>
          </w:p>
        </w:tc>
        <w:tc>
          <w:tcPr>
            <w:tcW w:w="4307" w:type="dxa"/>
            <w:noWrap/>
            <w:hideMark/>
          </w:tcPr>
          <w:p w14:paraId="613D4904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0726FCF1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7DC25EE5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24BF83FC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דאבל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שום</w:t>
            </w:r>
          </w:p>
        </w:tc>
        <w:tc>
          <w:tcPr>
            <w:tcW w:w="705" w:type="dxa"/>
            <w:noWrap/>
            <w:hideMark/>
          </w:tcPr>
          <w:p w14:paraId="623719B6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6197F190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5FCB8487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C231</w:t>
            </w:r>
          </w:p>
        </w:tc>
        <w:tc>
          <w:tcPr>
            <w:tcW w:w="4307" w:type="dxa"/>
            <w:noWrap/>
            <w:hideMark/>
          </w:tcPr>
          <w:p w14:paraId="1DA8116D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53B14908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534B87DB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13A7AF22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טריפל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שום</w:t>
            </w:r>
          </w:p>
        </w:tc>
        <w:tc>
          <w:tcPr>
            <w:tcW w:w="705" w:type="dxa"/>
            <w:noWrap/>
            <w:hideMark/>
          </w:tcPr>
          <w:p w14:paraId="22F66546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1DE87A5E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1D1B17ED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C343</w:t>
            </w:r>
          </w:p>
        </w:tc>
        <w:tc>
          <w:tcPr>
            <w:tcW w:w="4307" w:type="dxa"/>
            <w:noWrap/>
            <w:hideMark/>
          </w:tcPr>
          <w:p w14:paraId="3371A72E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2A275F83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4387E939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500B183B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טריפל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שום</w:t>
            </w:r>
          </w:p>
        </w:tc>
        <w:tc>
          <w:tcPr>
            <w:tcW w:w="705" w:type="dxa"/>
            <w:noWrap/>
            <w:hideMark/>
          </w:tcPr>
          <w:p w14:paraId="54AD782F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0A1A8297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7AAB3313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C423</w:t>
            </w:r>
          </w:p>
        </w:tc>
        <w:tc>
          <w:tcPr>
            <w:tcW w:w="4307" w:type="dxa"/>
            <w:noWrap/>
            <w:hideMark/>
          </w:tcPr>
          <w:p w14:paraId="14D35252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0A09D55B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364AB510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6B10F8B5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טריפל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שום</w:t>
            </w:r>
          </w:p>
        </w:tc>
        <w:tc>
          <w:tcPr>
            <w:tcW w:w="705" w:type="dxa"/>
            <w:noWrap/>
            <w:hideMark/>
          </w:tcPr>
          <w:p w14:paraId="0522260D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683923D3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3610815F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C232</w:t>
            </w:r>
          </w:p>
        </w:tc>
        <w:tc>
          <w:tcPr>
            <w:tcW w:w="4307" w:type="dxa"/>
            <w:noWrap/>
            <w:hideMark/>
          </w:tcPr>
          <w:p w14:paraId="323FDAED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56BE7F87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652F382E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5F8B2A41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ספייסי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78E0EEE1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71D8A339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732039AE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C344</w:t>
            </w:r>
          </w:p>
        </w:tc>
        <w:tc>
          <w:tcPr>
            <w:tcW w:w="4307" w:type="dxa"/>
            <w:noWrap/>
            <w:hideMark/>
          </w:tcPr>
          <w:p w14:paraId="3651B4DC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77941E15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0852F462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717604AD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ספייסי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579E6013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538863C7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1EFAB83F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C424</w:t>
            </w:r>
          </w:p>
        </w:tc>
        <w:tc>
          <w:tcPr>
            <w:tcW w:w="4307" w:type="dxa"/>
            <w:noWrap/>
            <w:hideMark/>
          </w:tcPr>
          <w:p w14:paraId="137B0A27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724135A9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4AB476C6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083D76CE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ספייסי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39036D64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35A0E49F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3268A9F4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C233</w:t>
            </w:r>
          </w:p>
        </w:tc>
        <w:tc>
          <w:tcPr>
            <w:tcW w:w="4307" w:type="dxa"/>
            <w:noWrap/>
            <w:hideMark/>
          </w:tcPr>
          <w:p w14:paraId="744CB540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3DD2609F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4AD17DB7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61D0BA08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דאבל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ספייסי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1F7DBBF8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362E664F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786F8532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C345</w:t>
            </w:r>
          </w:p>
        </w:tc>
        <w:tc>
          <w:tcPr>
            <w:tcW w:w="4307" w:type="dxa"/>
            <w:noWrap/>
            <w:hideMark/>
          </w:tcPr>
          <w:p w14:paraId="6955BC68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1929DBB1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75DDDD14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5B7748EB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דאבל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ספייסי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0A353491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684C75F1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2D17B10D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C425</w:t>
            </w:r>
          </w:p>
        </w:tc>
        <w:tc>
          <w:tcPr>
            <w:tcW w:w="4307" w:type="dxa"/>
            <w:noWrap/>
            <w:hideMark/>
          </w:tcPr>
          <w:p w14:paraId="00F01D16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169894E9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76955FCC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5B890071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דאבל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ספייסי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31E2E3DD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5D12A308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58558487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C234</w:t>
            </w:r>
          </w:p>
        </w:tc>
        <w:tc>
          <w:tcPr>
            <w:tcW w:w="4307" w:type="dxa"/>
            <w:noWrap/>
            <w:hideMark/>
          </w:tcPr>
          <w:p w14:paraId="63CA110C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59FCE9AD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569D7666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71D41E1D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טריפל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ספייסי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7194306C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74FC6542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2F05573A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C346</w:t>
            </w:r>
          </w:p>
        </w:tc>
        <w:tc>
          <w:tcPr>
            <w:tcW w:w="4307" w:type="dxa"/>
            <w:noWrap/>
            <w:hideMark/>
          </w:tcPr>
          <w:p w14:paraId="7AF0266E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69FF4C69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02233B21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1CA01272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טריפל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ספייסי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43F04E66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2969C957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11C59CC0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C426</w:t>
            </w:r>
          </w:p>
        </w:tc>
        <w:tc>
          <w:tcPr>
            <w:tcW w:w="4307" w:type="dxa"/>
            <w:noWrap/>
            <w:hideMark/>
          </w:tcPr>
          <w:p w14:paraId="651B2A52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5E336AF2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759AB9FA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4BDD9385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טריפל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ספייסי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0E713E25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487EB425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5A5DD569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C235</w:t>
            </w:r>
          </w:p>
        </w:tc>
        <w:tc>
          <w:tcPr>
            <w:tcW w:w="4307" w:type="dxa"/>
            <w:noWrap/>
            <w:hideMark/>
          </w:tcPr>
          <w:p w14:paraId="5CD10FEF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5B5D2827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1FDA4254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132F420C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רודאו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17057C50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70A89356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3FD1DA4A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C347</w:t>
            </w:r>
          </w:p>
        </w:tc>
        <w:tc>
          <w:tcPr>
            <w:tcW w:w="4307" w:type="dxa"/>
            <w:noWrap/>
            <w:hideMark/>
          </w:tcPr>
          <w:p w14:paraId="70B02378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304DA396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2D898809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1034933F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רודאו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4C01806C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225A1657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0E293DDC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C427</w:t>
            </w:r>
          </w:p>
        </w:tc>
        <w:tc>
          <w:tcPr>
            <w:tcW w:w="4307" w:type="dxa"/>
            <w:noWrap/>
            <w:hideMark/>
          </w:tcPr>
          <w:p w14:paraId="5F36DEE3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57118C9F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574C87A7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2DFCEDFB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רודאו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5B4287A1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1FE0BECA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7517BBD4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C236</w:t>
            </w:r>
          </w:p>
        </w:tc>
        <w:tc>
          <w:tcPr>
            <w:tcW w:w="4307" w:type="dxa"/>
            <w:noWrap/>
            <w:hideMark/>
          </w:tcPr>
          <w:p w14:paraId="2A8DA502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17001446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79166D09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6C61E788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דאבל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רודאו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02FC3097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3B90C37F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0C040C20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C348</w:t>
            </w:r>
          </w:p>
        </w:tc>
        <w:tc>
          <w:tcPr>
            <w:tcW w:w="4307" w:type="dxa"/>
            <w:noWrap/>
            <w:hideMark/>
          </w:tcPr>
          <w:p w14:paraId="1251EFB6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6C65C28D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16E58639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7E5AFADE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דאבל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רודאו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0356FF67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276C76BA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3BA8B801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C428</w:t>
            </w:r>
          </w:p>
        </w:tc>
        <w:tc>
          <w:tcPr>
            <w:tcW w:w="4307" w:type="dxa"/>
            <w:noWrap/>
            <w:hideMark/>
          </w:tcPr>
          <w:p w14:paraId="52A7C22C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08D0FA97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542A15D9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6D94F900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דאבל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רודאו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072166AC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04B6E247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071397CA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C237</w:t>
            </w:r>
          </w:p>
        </w:tc>
        <w:tc>
          <w:tcPr>
            <w:tcW w:w="4307" w:type="dxa"/>
            <w:noWrap/>
            <w:hideMark/>
          </w:tcPr>
          <w:p w14:paraId="15B2C82C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06B604C6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0FE1C9AB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64025F43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טריפל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רודאו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4A0D8BBE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319B85B2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771360A2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C349</w:t>
            </w:r>
          </w:p>
        </w:tc>
        <w:tc>
          <w:tcPr>
            <w:tcW w:w="4307" w:type="dxa"/>
            <w:noWrap/>
            <w:hideMark/>
          </w:tcPr>
          <w:p w14:paraId="3D6F1273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69239952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15BDCCF0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2D6BC71D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טריפל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רודאו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1AC278A8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01EE7A6E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3664CE23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C429</w:t>
            </w:r>
          </w:p>
        </w:tc>
        <w:tc>
          <w:tcPr>
            <w:tcW w:w="4307" w:type="dxa"/>
            <w:noWrap/>
            <w:hideMark/>
          </w:tcPr>
          <w:p w14:paraId="5444F1B3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73F949D3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3D920FC6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2773FCF7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טריפל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רודאו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</w:p>
        </w:tc>
        <w:tc>
          <w:tcPr>
            <w:tcW w:w="705" w:type="dxa"/>
            <w:noWrap/>
            <w:hideMark/>
          </w:tcPr>
          <w:p w14:paraId="27BC67FF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39A1C5EC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34DB8ACE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C238</w:t>
            </w:r>
          </w:p>
        </w:tc>
        <w:tc>
          <w:tcPr>
            <w:tcW w:w="4307" w:type="dxa"/>
            <w:noWrap/>
            <w:hideMark/>
          </w:tcPr>
          <w:p w14:paraId="6568C732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7FAEA925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6A9BE46E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799730B1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וניור</w:t>
            </w:r>
          </w:p>
        </w:tc>
        <w:tc>
          <w:tcPr>
            <w:tcW w:w="705" w:type="dxa"/>
            <w:noWrap/>
            <w:hideMark/>
          </w:tcPr>
          <w:p w14:paraId="3833E33F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7FB1B53F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0E32C701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C350</w:t>
            </w:r>
          </w:p>
        </w:tc>
        <w:tc>
          <w:tcPr>
            <w:tcW w:w="4307" w:type="dxa"/>
            <w:noWrap/>
            <w:hideMark/>
          </w:tcPr>
          <w:p w14:paraId="4D0923CA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72AEDF96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39C46A37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3F2B8909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וניור</w:t>
            </w:r>
          </w:p>
        </w:tc>
        <w:tc>
          <w:tcPr>
            <w:tcW w:w="705" w:type="dxa"/>
            <w:noWrap/>
            <w:hideMark/>
          </w:tcPr>
          <w:p w14:paraId="0434FBEF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44F035B9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5F831F48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C430</w:t>
            </w:r>
          </w:p>
        </w:tc>
        <w:tc>
          <w:tcPr>
            <w:tcW w:w="4307" w:type="dxa"/>
            <w:noWrap/>
            <w:hideMark/>
          </w:tcPr>
          <w:p w14:paraId="4453EE7D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62F10960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54018B27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5A444ADB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וניור</w:t>
            </w:r>
          </w:p>
        </w:tc>
        <w:tc>
          <w:tcPr>
            <w:tcW w:w="705" w:type="dxa"/>
            <w:noWrap/>
            <w:hideMark/>
          </w:tcPr>
          <w:p w14:paraId="08F89EC9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1EC0FF1B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E49D698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C239</w:t>
            </w:r>
          </w:p>
        </w:tc>
        <w:tc>
          <w:tcPr>
            <w:tcW w:w="4307" w:type="dxa"/>
            <w:noWrap/>
            <w:hideMark/>
          </w:tcPr>
          <w:p w14:paraId="01BA5DA3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65A6F694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514E66BB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47C7F20B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דאבל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וניור</w:t>
            </w:r>
          </w:p>
        </w:tc>
        <w:tc>
          <w:tcPr>
            <w:tcW w:w="705" w:type="dxa"/>
            <w:noWrap/>
            <w:hideMark/>
          </w:tcPr>
          <w:p w14:paraId="5C9D6F3B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0DDD8575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6D076C06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C351</w:t>
            </w:r>
          </w:p>
        </w:tc>
        <w:tc>
          <w:tcPr>
            <w:tcW w:w="4307" w:type="dxa"/>
            <w:noWrap/>
            <w:hideMark/>
          </w:tcPr>
          <w:p w14:paraId="50C80B61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256962FA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5706E962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3F344944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דאבל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וניור</w:t>
            </w:r>
          </w:p>
        </w:tc>
        <w:tc>
          <w:tcPr>
            <w:tcW w:w="705" w:type="dxa"/>
            <w:noWrap/>
            <w:hideMark/>
          </w:tcPr>
          <w:p w14:paraId="53EB886C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28270C20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06559467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C431</w:t>
            </w:r>
          </w:p>
        </w:tc>
        <w:tc>
          <w:tcPr>
            <w:tcW w:w="4307" w:type="dxa"/>
            <w:noWrap/>
            <w:hideMark/>
          </w:tcPr>
          <w:p w14:paraId="1C2ADE0E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33958020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09611894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6CF8AE25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דאבל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וניור</w:t>
            </w:r>
          </w:p>
        </w:tc>
        <w:tc>
          <w:tcPr>
            <w:tcW w:w="705" w:type="dxa"/>
            <w:noWrap/>
            <w:hideMark/>
          </w:tcPr>
          <w:p w14:paraId="1B3DAD1E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36E734C1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7D08F240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C240</w:t>
            </w:r>
          </w:p>
        </w:tc>
        <w:tc>
          <w:tcPr>
            <w:tcW w:w="4307" w:type="dxa"/>
            <w:noWrap/>
            <w:hideMark/>
          </w:tcPr>
          <w:p w14:paraId="5B427E27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20EE9694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7C1381A1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136103D6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המבורגר</w:t>
            </w:r>
          </w:p>
        </w:tc>
        <w:tc>
          <w:tcPr>
            <w:tcW w:w="705" w:type="dxa"/>
            <w:noWrap/>
            <w:hideMark/>
          </w:tcPr>
          <w:p w14:paraId="0BDCF672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643D90C0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5EDF9293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C241</w:t>
            </w:r>
          </w:p>
        </w:tc>
        <w:tc>
          <w:tcPr>
            <w:tcW w:w="4307" w:type="dxa"/>
            <w:noWrap/>
            <w:hideMark/>
          </w:tcPr>
          <w:p w14:paraId="4206EFAA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1F251391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6C6C6E1A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16C8BFC7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המבורגר</w:t>
            </w:r>
          </w:p>
        </w:tc>
        <w:tc>
          <w:tcPr>
            <w:tcW w:w="705" w:type="dxa"/>
            <w:noWrap/>
            <w:hideMark/>
          </w:tcPr>
          <w:p w14:paraId="2E71F129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3038C98C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28E7144E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C432</w:t>
            </w:r>
          </w:p>
        </w:tc>
        <w:tc>
          <w:tcPr>
            <w:tcW w:w="4307" w:type="dxa"/>
            <w:noWrap/>
            <w:hideMark/>
          </w:tcPr>
          <w:p w14:paraId="4402C628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3978D3DC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6B6464E7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057FE4C9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המבורגר</w:t>
            </w:r>
          </w:p>
        </w:tc>
        <w:tc>
          <w:tcPr>
            <w:tcW w:w="705" w:type="dxa"/>
            <w:noWrap/>
            <w:hideMark/>
          </w:tcPr>
          <w:p w14:paraId="1678B808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6477AEFC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0D98D402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C42</w:t>
            </w:r>
          </w:p>
        </w:tc>
        <w:tc>
          <w:tcPr>
            <w:tcW w:w="4307" w:type="dxa"/>
            <w:noWrap/>
            <w:hideMark/>
          </w:tcPr>
          <w:p w14:paraId="3B0A0387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חזרה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לראש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העמוד</w:t>
            </w:r>
          </w:p>
        </w:tc>
        <w:tc>
          <w:tcPr>
            <w:tcW w:w="1843" w:type="dxa"/>
            <w:noWrap/>
            <w:hideMark/>
          </w:tcPr>
          <w:p w14:paraId="0A3631BB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5C1E84AF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19D51ECB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ביג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קינג</w:t>
            </w:r>
          </w:p>
        </w:tc>
        <w:tc>
          <w:tcPr>
            <w:tcW w:w="705" w:type="dxa"/>
            <w:noWrap/>
            <w:hideMark/>
          </w:tcPr>
          <w:p w14:paraId="200B16D5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767917C2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5E80EFEF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C242</w:t>
            </w:r>
          </w:p>
        </w:tc>
        <w:tc>
          <w:tcPr>
            <w:tcW w:w="4307" w:type="dxa"/>
            <w:noWrap/>
            <w:hideMark/>
          </w:tcPr>
          <w:p w14:paraId="13817D5E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69B334F2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1B0311CA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5FCE3F1C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ביג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קינג</w:t>
            </w:r>
          </w:p>
        </w:tc>
        <w:tc>
          <w:tcPr>
            <w:tcW w:w="705" w:type="dxa"/>
            <w:noWrap/>
            <w:hideMark/>
          </w:tcPr>
          <w:p w14:paraId="0657EF04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5A799FF5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1E916D3B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C352</w:t>
            </w:r>
          </w:p>
        </w:tc>
        <w:tc>
          <w:tcPr>
            <w:tcW w:w="4307" w:type="dxa"/>
            <w:noWrap/>
            <w:hideMark/>
          </w:tcPr>
          <w:p w14:paraId="4C183EBC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592B8504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759AD8AB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50771FBE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ביג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קינג</w:t>
            </w:r>
          </w:p>
        </w:tc>
        <w:tc>
          <w:tcPr>
            <w:tcW w:w="705" w:type="dxa"/>
            <w:noWrap/>
            <w:hideMark/>
          </w:tcPr>
          <w:p w14:paraId="05098D2D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5ECE2FA5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06FA6515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C433</w:t>
            </w:r>
          </w:p>
        </w:tc>
        <w:tc>
          <w:tcPr>
            <w:tcW w:w="4307" w:type="dxa"/>
            <w:noWrap/>
            <w:hideMark/>
          </w:tcPr>
          <w:p w14:paraId="4F047965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79B1FC51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3C29AD75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25F02910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ביג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קינג</w:t>
            </w:r>
          </w:p>
        </w:tc>
        <w:tc>
          <w:tcPr>
            <w:tcW w:w="705" w:type="dxa"/>
            <w:noWrap/>
            <w:hideMark/>
          </w:tcPr>
          <w:p w14:paraId="09641033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50F0AAA5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2706B2D9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C243</w:t>
            </w:r>
          </w:p>
        </w:tc>
        <w:tc>
          <w:tcPr>
            <w:tcW w:w="4307" w:type="dxa"/>
            <w:noWrap/>
            <w:hideMark/>
          </w:tcPr>
          <w:p w14:paraId="4707E382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14AFC04E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35712E27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52046263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</w:rPr>
              <w:t>XXL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ביג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קינג</w:t>
            </w:r>
          </w:p>
        </w:tc>
        <w:tc>
          <w:tcPr>
            <w:tcW w:w="705" w:type="dxa"/>
            <w:noWrap/>
            <w:hideMark/>
          </w:tcPr>
          <w:p w14:paraId="0D3F501A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423765FF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3BCF546F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C353</w:t>
            </w:r>
          </w:p>
        </w:tc>
        <w:tc>
          <w:tcPr>
            <w:tcW w:w="4307" w:type="dxa"/>
            <w:noWrap/>
            <w:hideMark/>
          </w:tcPr>
          <w:p w14:paraId="1BE6EDA9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05381CE1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54B884DB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45CDAA56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</w:rPr>
              <w:t>XXL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ביג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קינג</w:t>
            </w:r>
          </w:p>
        </w:tc>
        <w:tc>
          <w:tcPr>
            <w:tcW w:w="705" w:type="dxa"/>
            <w:noWrap/>
            <w:hideMark/>
          </w:tcPr>
          <w:p w14:paraId="7E0C8AD7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BF34F0" w:rsidRPr="005F0E6C" w14:paraId="647B170B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6250C645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C434</w:t>
            </w:r>
          </w:p>
        </w:tc>
        <w:tc>
          <w:tcPr>
            <w:tcW w:w="4307" w:type="dxa"/>
            <w:noWrap/>
            <w:hideMark/>
          </w:tcPr>
          <w:p w14:paraId="4FD32EB7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73B400AA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5B8A5FF5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669030EA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</w:rPr>
              <w:t>XXL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ביג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קינג</w:t>
            </w:r>
          </w:p>
        </w:tc>
        <w:tc>
          <w:tcPr>
            <w:tcW w:w="705" w:type="dxa"/>
            <w:noWrap/>
            <w:hideMark/>
          </w:tcPr>
          <w:p w14:paraId="44B164F6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3</w:t>
            </w:r>
          </w:p>
        </w:tc>
      </w:tr>
      <w:tr w:rsidR="00043476" w:rsidRPr="005F0E6C" w14:paraId="7BAA2D9A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612FED7E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C43</w:t>
            </w:r>
          </w:p>
        </w:tc>
        <w:tc>
          <w:tcPr>
            <w:tcW w:w="4307" w:type="dxa"/>
            <w:noWrap/>
            <w:hideMark/>
          </w:tcPr>
          <w:p w14:paraId="06B6D537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חזרה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לראש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העמוד</w:t>
            </w:r>
          </w:p>
        </w:tc>
        <w:tc>
          <w:tcPr>
            <w:tcW w:w="1843" w:type="dxa"/>
            <w:noWrap/>
            <w:hideMark/>
          </w:tcPr>
          <w:p w14:paraId="2F1E5BAC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3AAFB445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01A38C4B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מוצרי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עוף</w:t>
            </w:r>
          </w:p>
        </w:tc>
        <w:tc>
          <w:tcPr>
            <w:tcW w:w="705" w:type="dxa"/>
            <w:noWrap/>
            <w:hideMark/>
          </w:tcPr>
          <w:p w14:paraId="7A49C8D3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1</w:t>
            </w:r>
          </w:p>
        </w:tc>
      </w:tr>
      <w:tr w:rsidR="00BF34F0" w:rsidRPr="005F0E6C" w14:paraId="7CCB33DD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AA4685A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C244</w:t>
            </w:r>
          </w:p>
        </w:tc>
        <w:tc>
          <w:tcPr>
            <w:tcW w:w="4307" w:type="dxa"/>
            <w:noWrap/>
            <w:hideMark/>
          </w:tcPr>
          <w:p w14:paraId="204424D5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7145B493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1A2D6A42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5B522D62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קינג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וניור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שניצל</w:t>
            </w:r>
          </w:p>
        </w:tc>
        <w:tc>
          <w:tcPr>
            <w:tcW w:w="705" w:type="dxa"/>
            <w:noWrap/>
            <w:hideMark/>
          </w:tcPr>
          <w:p w14:paraId="7AA3E669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0D2B1BD7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1A91B0E1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C354</w:t>
            </w:r>
          </w:p>
        </w:tc>
        <w:tc>
          <w:tcPr>
            <w:tcW w:w="4307" w:type="dxa"/>
            <w:noWrap/>
            <w:hideMark/>
          </w:tcPr>
          <w:p w14:paraId="623B6A7F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1C718446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49EC27C1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03BDE50B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קינג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וניור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שניצל</w:t>
            </w:r>
          </w:p>
        </w:tc>
        <w:tc>
          <w:tcPr>
            <w:tcW w:w="705" w:type="dxa"/>
            <w:noWrap/>
            <w:hideMark/>
          </w:tcPr>
          <w:p w14:paraId="270886E1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6C322C6D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9D7C020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C435</w:t>
            </w:r>
          </w:p>
        </w:tc>
        <w:tc>
          <w:tcPr>
            <w:tcW w:w="4307" w:type="dxa"/>
            <w:noWrap/>
            <w:hideMark/>
          </w:tcPr>
          <w:p w14:paraId="74F26E3A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137BA8C6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0A067798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3526B685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קינג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וניור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שניצל</w:t>
            </w:r>
          </w:p>
        </w:tc>
        <w:tc>
          <w:tcPr>
            <w:tcW w:w="705" w:type="dxa"/>
            <w:noWrap/>
            <w:hideMark/>
          </w:tcPr>
          <w:p w14:paraId="2934DDEA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26E4C8BA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5BDF4A4E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C245</w:t>
            </w:r>
          </w:p>
        </w:tc>
        <w:tc>
          <w:tcPr>
            <w:tcW w:w="4307" w:type="dxa"/>
            <w:noWrap/>
            <w:hideMark/>
          </w:tcPr>
          <w:p w14:paraId="20328427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4D04A2A2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45E01238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4027C15D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טנדר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גריל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צ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יקן</w:t>
            </w:r>
          </w:p>
        </w:tc>
        <w:tc>
          <w:tcPr>
            <w:tcW w:w="705" w:type="dxa"/>
            <w:noWrap/>
            <w:hideMark/>
          </w:tcPr>
          <w:p w14:paraId="5031F084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158D2C3C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31F55A11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C355</w:t>
            </w:r>
          </w:p>
        </w:tc>
        <w:tc>
          <w:tcPr>
            <w:tcW w:w="4307" w:type="dxa"/>
            <w:noWrap/>
            <w:hideMark/>
          </w:tcPr>
          <w:p w14:paraId="2C8D177E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3BCB0408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766676C7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53E7A242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טנדר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גריל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צ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יקן</w:t>
            </w:r>
          </w:p>
        </w:tc>
        <w:tc>
          <w:tcPr>
            <w:tcW w:w="705" w:type="dxa"/>
            <w:noWrap/>
            <w:hideMark/>
          </w:tcPr>
          <w:p w14:paraId="7848A274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6DFDEE07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63E6C972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C436</w:t>
            </w:r>
          </w:p>
        </w:tc>
        <w:tc>
          <w:tcPr>
            <w:tcW w:w="4307" w:type="dxa"/>
            <w:noWrap/>
            <w:hideMark/>
          </w:tcPr>
          <w:p w14:paraId="27CAF77A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3084CDBA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71D51A34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175B4197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טנדר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גריל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צ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יקן</w:t>
            </w:r>
          </w:p>
        </w:tc>
        <w:tc>
          <w:tcPr>
            <w:tcW w:w="705" w:type="dxa"/>
            <w:noWrap/>
            <w:hideMark/>
          </w:tcPr>
          <w:p w14:paraId="22F00BB5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544095A0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1A16320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C246</w:t>
            </w:r>
          </w:p>
        </w:tc>
        <w:tc>
          <w:tcPr>
            <w:tcW w:w="4307" w:type="dxa"/>
            <w:noWrap/>
            <w:hideMark/>
          </w:tcPr>
          <w:p w14:paraId="6764A1B5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1A9C89DA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026135A8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6654301E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שניצל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ברגר</w:t>
            </w:r>
          </w:p>
        </w:tc>
        <w:tc>
          <w:tcPr>
            <w:tcW w:w="705" w:type="dxa"/>
            <w:noWrap/>
            <w:hideMark/>
          </w:tcPr>
          <w:p w14:paraId="46C6D0AF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7167013F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CB902FA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C356</w:t>
            </w:r>
          </w:p>
        </w:tc>
        <w:tc>
          <w:tcPr>
            <w:tcW w:w="4307" w:type="dxa"/>
            <w:noWrap/>
            <w:hideMark/>
          </w:tcPr>
          <w:p w14:paraId="70B40137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449F975D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397E9258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47C0FF5A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שניצל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ברגר</w:t>
            </w:r>
          </w:p>
        </w:tc>
        <w:tc>
          <w:tcPr>
            <w:tcW w:w="705" w:type="dxa"/>
            <w:noWrap/>
            <w:hideMark/>
          </w:tcPr>
          <w:p w14:paraId="5211012D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324E1DDF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17A7CF4A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C437</w:t>
            </w:r>
          </w:p>
        </w:tc>
        <w:tc>
          <w:tcPr>
            <w:tcW w:w="4307" w:type="dxa"/>
            <w:noWrap/>
            <w:hideMark/>
          </w:tcPr>
          <w:p w14:paraId="1BC81809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664ED60D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7976A72E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57F89695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שניצל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ברגר</w:t>
            </w:r>
          </w:p>
        </w:tc>
        <w:tc>
          <w:tcPr>
            <w:tcW w:w="705" w:type="dxa"/>
            <w:noWrap/>
            <w:hideMark/>
          </w:tcPr>
          <w:p w14:paraId="76B5AA2B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6B52CF4A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79DCBD5D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C247</w:t>
            </w:r>
          </w:p>
        </w:tc>
        <w:tc>
          <w:tcPr>
            <w:tcW w:w="4307" w:type="dxa"/>
            <w:noWrap/>
            <w:hideMark/>
          </w:tcPr>
          <w:p w14:paraId="24599252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1B4F1F3F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456E63FE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36FED247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שניצל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ברגר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שום</w:t>
            </w:r>
          </w:p>
        </w:tc>
        <w:tc>
          <w:tcPr>
            <w:tcW w:w="705" w:type="dxa"/>
            <w:noWrap/>
            <w:hideMark/>
          </w:tcPr>
          <w:p w14:paraId="68D5C0D0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2A06D785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62E74104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C357</w:t>
            </w:r>
          </w:p>
        </w:tc>
        <w:tc>
          <w:tcPr>
            <w:tcW w:w="4307" w:type="dxa"/>
            <w:noWrap/>
            <w:hideMark/>
          </w:tcPr>
          <w:p w14:paraId="5CB62F76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5447A91E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5C2FC946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3049796B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שניצל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ברגר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שום</w:t>
            </w:r>
          </w:p>
        </w:tc>
        <w:tc>
          <w:tcPr>
            <w:tcW w:w="705" w:type="dxa"/>
            <w:noWrap/>
            <w:hideMark/>
          </w:tcPr>
          <w:p w14:paraId="0DC3C26F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5570EF2C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6386CFD2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C438</w:t>
            </w:r>
          </w:p>
        </w:tc>
        <w:tc>
          <w:tcPr>
            <w:tcW w:w="4307" w:type="dxa"/>
            <w:noWrap/>
            <w:hideMark/>
          </w:tcPr>
          <w:p w14:paraId="45DFA892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3052B77E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70561711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31BFCD28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שניצל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ברגר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שום</w:t>
            </w:r>
          </w:p>
        </w:tc>
        <w:tc>
          <w:tcPr>
            <w:tcW w:w="705" w:type="dxa"/>
            <w:noWrap/>
            <w:hideMark/>
          </w:tcPr>
          <w:p w14:paraId="262E3340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0EFD1E51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68944B6A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C248</w:t>
            </w:r>
          </w:p>
        </w:tc>
        <w:tc>
          <w:tcPr>
            <w:tcW w:w="4307" w:type="dxa"/>
            <w:noWrap/>
            <w:hideMark/>
          </w:tcPr>
          <w:p w14:paraId="1C1E18F2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49AFC3EB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76FBFD90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3C3B6C6F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שניצל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ברביקיו</w:t>
            </w:r>
          </w:p>
        </w:tc>
        <w:tc>
          <w:tcPr>
            <w:tcW w:w="705" w:type="dxa"/>
            <w:noWrap/>
            <w:hideMark/>
          </w:tcPr>
          <w:p w14:paraId="4EBBA030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7DFAA767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1F80CAD7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C358</w:t>
            </w:r>
          </w:p>
        </w:tc>
        <w:tc>
          <w:tcPr>
            <w:tcW w:w="4307" w:type="dxa"/>
            <w:noWrap/>
            <w:hideMark/>
          </w:tcPr>
          <w:p w14:paraId="2AF26389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2FE158E9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731CA9D3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2DABF2EC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שניצל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ברביקיו</w:t>
            </w:r>
          </w:p>
        </w:tc>
        <w:tc>
          <w:tcPr>
            <w:tcW w:w="705" w:type="dxa"/>
            <w:noWrap/>
            <w:hideMark/>
          </w:tcPr>
          <w:p w14:paraId="38931789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27C7E3DF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13F502F2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C439</w:t>
            </w:r>
          </w:p>
        </w:tc>
        <w:tc>
          <w:tcPr>
            <w:tcW w:w="4307" w:type="dxa"/>
            <w:noWrap/>
            <w:hideMark/>
          </w:tcPr>
          <w:p w14:paraId="397EC060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4EA70122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77E36285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69477B1B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שניצל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ברביקיו</w:t>
            </w:r>
          </w:p>
        </w:tc>
        <w:tc>
          <w:tcPr>
            <w:tcW w:w="705" w:type="dxa"/>
            <w:noWrap/>
            <w:hideMark/>
          </w:tcPr>
          <w:p w14:paraId="764A9F22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510E5CB3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3A7DBA0E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C249</w:t>
            </w:r>
          </w:p>
        </w:tc>
        <w:tc>
          <w:tcPr>
            <w:tcW w:w="4307" w:type="dxa"/>
            <w:noWrap/>
            <w:hideMark/>
          </w:tcPr>
          <w:p w14:paraId="04576EFA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29490FAA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72EAB1FD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30BB30D2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שניצל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בייקון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קינג</w:t>
            </w:r>
          </w:p>
        </w:tc>
        <w:tc>
          <w:tcPr>
            <w:tcW w:w="705" w:type="dxa"/>
            <w:noWrap/>
            <w:hideMark/>
          </w:tcPr>
          <w:p w14:paraId="184CB026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1F7E43B4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2F071007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C359</w:t>
            </w:r>
          </w:p>
        </w:tc>
        <w:tc>
          <w:tcPr>
            <w:tcW w:w="4307" w:type="dxa"/>
            <w:noWrap/>
            <w:hideMark/>
          </w:tcPr>
          <w:p w14:paraId="3CFE9D95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0EF02A15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2E8B3003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2CBDA866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שניצל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בייקון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קינג</w:t>
            </w:r>
          </w:p>
        </w:tc>
        <w:tc>
          <w:tcPr>
            <w:tcW w:w="705" w:type="dxa"/>
            <w:noWrap/>
            <w:hideMark/>
          </w:tcPr>
          <w:p w14:paraId="02F22B92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4B991AAF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9F804B1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C440</w:t>
            </w:r>
          </w:p>
        </w:tc>
        <w:tc>
          <w:tcPr>
            <w:tcW w:w="4307" w:type="dxa"/>
            <w:noWrap/>
            <w:hideMark/>
          </w:tcPr>
          <w:p w14:paraId="4AD8E2E6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7D858145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05BD2D9B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458B3866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שניצל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בייקון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קינג</w:t>
            </w:r>
          </w:p>
        </w:tc>
        <w:tc>
          <w:tcPr>
            <w:tcW w:w="705" w:type="dxa"/>
            <w:noWrap/>
            <w:hideMark/>
          </w:tcPr>
          <w:p w14:paraId="08FF7787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52B0E18A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BA17E98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C250</w:t>
            </w:r>
          </w:p>
        </w:tc>
        <w:tc>
          <w:tcPr>
            <w:tcW w:w="4307" w:type="dxa"/>
            <w:noWrap/>
            <w:hideMark/>
          </w:tcPr>
          <w:p w14:paraId="0D8270F4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6033EB0C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42CD2438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52F351A8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קריספי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צ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יקן</w:t>
            </w:r>
          </w:p>
        </w:tc>
        <w:tc>
          <w:tcPr>
            <w:tcW w:w="705" w:type="dxa"/>
            <w:noWrap/>
            <w:hideMark/>
          </w:tcPr>
          <w:p w14:paraId="5B9087A6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4EFBC64C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66C95D19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C360</w:t>
            </w:r>
          </w:p>
        </w:tc>
        <w:tc>
          <w:tcPr>
            <w:tcW w:w="4307" w:type="dxa"/>
            <w:noWrap/>
            <w:hideMark/>
          </w:tcPr>
          <w:p w14:paraId="56056C7C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291FBA2C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4135FDC1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4F54B1CD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קריספי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צ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יקן</w:t>
            </w:r>
          </w:p>
        </w:tc>
        <w:tc>
          <w:tcPr>
            <w:tcW w:w="705" w:type="dxa"/>
            <w:noWrap/>
            <w:hideMark/>
          </w:tcPr>
          <w:p w14:paraId="7F35D365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0F89BC0A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2BF32E26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C441</w:t>
            </w:r>
          </w:p>
        </w:tc>
        <w:tc>
          <w:tcPr>
            <w:tcW w:w="4307" w:type="dxa"/>
            <w:noWrap/>
            <w:hideMark/>
          </w:tcPr>
          <w:p w14:paraId="2B3E27CC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0A89753C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56633425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36D455DF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קריספי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צ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יקן</w:t>
            </w:r>
          </w:p>
        </w:tc>
        <w:tc>
          <w:tcPr>
            <w:tcW w:w="705" w:type="dxa"/>
            <w:noWrap/>
            <w:hideMark/>
          </w:tcPr>
          <w:p w14:paraId="0AEF0B1B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2B9F0CB4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31FF8C13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C251</w:t>
            </w:r>
          </w:p>
        </w:tc>
        <w:tc>
          <w:tcPr>
            <w:tcW w:w="4307" w:type="dxa"/>
            <w:noWrap/>
            <w:hideMark/>
          </w:tcPr>
          <w:p w14:paraId="33AD7079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1FC094F2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3A1ECA3A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4A40E365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דאבל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קריספי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צ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יקן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בייקון</w:t>
            </w:r>
          </w:p>
        </w:tc>
        <w:tc>
          <w:tcPr>
            <w:tcW w:w="705" w:type="dxa"/>
            <w:noWrap/>
            <w:hideMark/>
          </w:tcPr>
          <w:p w14:paraId="366068BE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73813A45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0FB71A67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C361</w:t>
            </w:r>
          </w:p>
        </w:tc>
        <w:tc>
          <w:tcPr>
            <w:tcW w:w="4307" w:type="dxa"/>
            <w:noWrap/>
            <w:hideMark/>
          </w:tcPr>
          <w:p w14:paraId="7E7CA00E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0E153399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5E692775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031B9A29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דאבל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קריספי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צ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יקן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בייקון</w:t>
            </w:r>
          </w:p>
        </w:tc>
        <w:tc>
          <w:tcPr>
            <w:tcW w:w="705" w:type="dxa"/>
            <w:noWrap/>
            <w:hideMark/>
          </w:tcPr>
          <w:p w14:paraId="54F5C486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48106D02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3FA567FF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C442</w:t>
            </w:r>
          </w:p>
        </w:tc>
        <w:tc>
          <w:tcPr>
            <w:tcW w:w="4307" w:type="dxa"/>
            <w:noWrap/>
            <w:hideMark/>
          </w:tcPr>
          <w:p w14:paraId="47937016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7E3FDCA5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7300B248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7CC4563C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דאבל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קריספי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צ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יקן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בייקון</w:t>
            </w:r>
          </w:p>
        </w:tc>
        <w:tc>
          <w:tcPr>
            <w:tcW w:w="705" w:type="dxa"/>
            <w:noWrap/>
            <w:hideMark/>
          </w:tcPr>
          <w:p w14:paraId="132D3329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02A1AB19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3932B9A6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C252</w:t>
            </w:r>
          </w:p>
        </w:tc>
        <w:tc>
          <w:tcPr>
            <w:tcW w:w="4307" w:type="dxa"/>
            <w:noWrap/>
            <w:hideMark/>
          </w:tcPr>
          <w:p w14:paraId="6A08D990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708F555B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45CA816A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04D39501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נאגטס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עוף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-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  <w:rtl/>
              </w:rPr>
              <w:t>6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יח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</w:p>
        </w:tc>
        <w:tc>
          <w:tcPr>
            <w:tcW w:w="705" w:type="dxa"/>
            <w:noWrap/>
            <w:hideMark/>
          </w:tcPr>
          <w:p w14:paraId="44080481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6A25FFD7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0F2D9695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C443</w:t>
            </w:r>
          </w:p>
        </w:tc>
        <w:tc>
          <w:tcPr>
            <w:tcW w:w="4307" w:type="dxa"/>
            <w:noWrap/>
            <w:hideMark/>
          </w:tcPr>
          <w:p w14:paraId="62F683F5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263136D5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49114146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3602079A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נאגטס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עוף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-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  <w:rtl/>
              </w:rPr>
              <w:t>6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יח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</w:p>
        </w:tc>
        <w:tc>
          <w:tcPr>
            <w:tcW w:w="705" w:type="dxa"/>
            <w:noWrap/>
            <w:hideMark/>
          </w:tcPr>
          <w:p w14:paraId="06EA6B60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695C64C3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ED4BD43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C444</w:t>
            </w:r>
          </w:p>
        </w:tc>
        <w:tc>
          <w:tcPr>
            <w:tcW w:w="4307" w:type="dxa"/>
            <w:noWrap/>
            <w:hideMark/>
          </w:tcPr>
          <w:p w14:paraId="526D8B3B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בחר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דיפים</w:t>
            </w:r>
          </w:p>
        </w:tc>
        <w:tc>
          <w:tcPr>
            <w:tcW w:w="1843" w:type="dxa"/>
            <w:noWrap/>
            <w:hideMark/>
          </w:tcPr>
          <w:p w14:paraId="4F8332BF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773E9AD5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37C6C83A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נאגטס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עוף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-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  <w:rtl/>
              </w:rPr>
              <w:t>6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יח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</w:p>
        </w:tc>
        <w:tc>
          <w:tcPr>
            <w:tcW w:w="705" w:type="dxa"/>
            <w:noWrap/>
            <w:hideMark/>
          </w:tcPr>
          <w:p w14:paraId="5FFC33CF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0183FA52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18928182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C253</w:t>
            </w:r>
          </w:p>
        </w:tc>
        <w:tc>
          <w:tcPr>
            <w:tcW w:w="4307" w:type="dxa"/>
            <w:noWrap/>
            <w:hideMark/>
          </w:tcPr>
          <w:p w14:paraId="477F0496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6EDFB659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17635597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58D75300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נאגטס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עוף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- 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  <w:rtl/>
              </w:rPr>
              <w:t>9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יח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</w:p>
        </w:tc>
        <w:tc>
          <w:tcPr>
            <w:tcW w:w="705" w:type="dxa"/>
            <w:noWrap/>
            <w:hideMark/>
          </w:tcPr>
          <w:p w14:paraId="57981C56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58F2AEAE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3F26BE8E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C362</w:t>
            </w:r>
          </w:p>
        </w:tc>
        <w:tc>
          <w:tcPr>
            <w:tcW w:w="4307" w:type="dxa"/>
            <w:noWrap/>
            <w:hideMark/>
          </w:tcPr>
          <w:p w14:paraId="4C693237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7AB84B1B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0B2656EE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58E18F59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נאגטס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עוף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- 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  <w:rtl/>
              </w:rPr>
              <w:t>9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יח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</w:p>
        </w:tc>
        <w:tc>
          <w:tcPr>
            <w:tcW w:w="705" w:type="dxa"/>
            <w:noWrap/>
            <w:hideMark/>
          </w:tcPr>
          <w:p w14:paraId="60452D96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1E90A05E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71242538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C445</w:t>
            </w:r>
          </w:p>
        </w:tc>
        <w:tc>
          <w:tcPr>
            <w:tcW w:w="4307" w:type="dxa"/>
            <w:noWrap/>
            <w:hideMark/>
          </w:tcPr>
          <w:p w14:paraId="12B4D7A6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בחר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דיפים</w:t>
            </w:r>
          </w:p>
        </w:tc>
        <w:tc>
          <w:tcPr>
            <w:tcW w:w="1843" w:type="dxa"/>
            <w:noWrap/>
            <w:hideMark/>
          </w:tcPr>
          <w:p w14:paraId="3EC1A9FC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26A3089B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578DF6E7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נאגטס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עוף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- 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  <w:rtl/>
              </w:rPr>
              <w:t>9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יח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</w:p>
        </w:tc>
        <w:tc>
          <w:tcPr>
            <w:tcW w:w="705" w:type="dxa"/>
            <w:noWrap/>
            <w:hideMark/>
          </w:tcPr>
          <w:p w14:paraId="7C45D887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5145DA1C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2D64EA3A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C254</w:t>
            </w:r>
          </w:p>
        </w:tc>
        <w:tc>
          <w:tcPr>
            <w:tcW w:w="4307" w:type="dxa"/>
            <w:noWrap/>
            <w:hideMark/>
          </w:tcPr>
          <w:p w14:paraId="137A6FC4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5B1E6A9F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38ED4D59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02BD2547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נאגטס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עוף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- 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  <w:rtl/>
              </w:rPr>
              <w:t>12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יח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</w:p>
        </w:tc>
        <w:tc>
          <w:tcPr>
            <w:tcW w:w="705" w:type="dxa"/>
            <w:noWrap/>
            <w:hideMark/>
          </w:tcPr>
          <w:p w14:paraId="2D4BD562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2C0E911F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7FCD35EA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C363</w:t>
            </w:r>
          </w:p>
        </w:tc>
        <w:tc>
          <w:tcPr>
            <w:tcW w:w="4307" w:type="dxa"/>
            <w:noWrap/>
            <w:hideMark/>
          </w:tcPr>
          <w:p w14:paraId="7E9A58BA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024AC831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09EEB394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256BFBF4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נאגטס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עוף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- 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  <w:rtl/>
              </w:rPr>
              <w:t>12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יח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</w:p>
        </w:tc>
        <w:tc>
          <w:tcPr>
            <w:tcW w:w="705" w:type="dxa"/>
            <w:noWrap/>
            <w:hideMark/>
          </w:tcPr>
          <w:p w14:paraId="3AAD792D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23E028BB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5E22548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C446</w:t>
            </w:r>
          </w:p>
        </w:tc>
        <w:tc>
          <w:tcPr>
            <w:tcW w:w="4307" w:type="dxa"/>
            <w:noWrap/>
            <w:hideMark/>
          </w:tcPr>
          <w:p w14:paraId="0FBD1EE4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בחר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דיפים</w:t>
            </w:r>
          </w:p>
        </w:tc>
        <w:tc>
          <w:tcPr>
            <w:tcW w:w="1843" w:type="dxa"/>
            <w:noWrap/>
            <w:hideMark/>
          </w:tcPr>
          <w:p w14:paraId="6556BB3C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4B59E5A8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52CC3758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נאגטס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עוף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- 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  <w:rtl/>
              </w:rPr>
              <w:t>12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יח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</w:p>
        </w:tc>
        <w:tc>
          <w:tcPr>
            <w:tcW w:w="705" w:type="dxa"/>
            <w:noWrap/>
            <w:hideMark/>
          </w:tcPr>
          <w:p w14:paraId="7F741896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4CFDED8B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698759AF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C255</w:t>
            </w:r>
          </w:p>
        </w:tc>
        <w:tc>
          <w:tcPr>
            <w:tcW w:w="4307" w:type="dxa"/>
            <w:noWrap/>
            <w:hideMark/>
          </w:tcPr>
          <w:p w14:paraId="088880EB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77C671E3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130C0C5A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504287F9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נאגטס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עוף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- 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  <w:rtl/>
              </w:rPr>
              <w:t>20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יח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</w:p>
        </w:tc>
        <w:tc>
          <w:tcPr>
            <w:tcW w:w="705" w:type="dxa"/>
            <w:noWrap/>
            <w:hideMark/>
          </w:tcPr>
          <w:p w14:paraId="23674CE7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7CA62B89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48ECD1B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C364</w:t>
            </w:r>
          </w:p>
        </w:tc>
        <w:tc>
          <w:tcPr>
            <w:tcW w:w="4307" w:type="dxa"/>
            <w:noWrap/>
            <w:hideMark/>
          </w:tcPr>
          <w:p w14:paraId="355F55F5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257166FB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0A886FE5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2F396D53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נאגטס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עוף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- 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  <w:rtl/>
              </w:rPr>
              <w:t>20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יח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</w:p>
        </w:tc>
        <w:tc>
          <w:tcPr>
            <w:tcW w:w="705" w:type="dxa"/>
            <w:noWrap/>
            <w:hideMark/>
          </w:tcPr>
          <w:p w14:paraId="4923C76B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12932D5E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0DE1148B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C447</w:t>
            </w:r>
          </w:p>
        </w:tc>
        <w:tc>
          <w:tcPr>
            <w:tcW w:w="4307" w:type="dxa"/>
            <w:noWrap/>
            <w:hideMark/>
          </w:tcPr>
          <w:p w14:paraId="0EDDD005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בחר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דיפים</w:t>
            </w:r>
          </w:p>
        </w:tc>
        <w:tc>
          <w:tcPr>
            <w:tcW w:w="1843" w:type="dxa"/>
            <w:noWrap/>
            <w:hideMark/>
          </w:tcPr>
          <w:p w14:paraId="6E821A25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1031DE7A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6430AA7C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נאגטס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עוף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- 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  <w:rtl/>
              </w:rPr>
              <w:t>20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יח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</w:p>
        </w:tc>
        <w:tc>
          <w:tcPr>
            <w:tcW w:w="705" w:type="dxa"/>
            <w:noWrap/>
            <w:hideMark/>
          </w:tcPr>
          <w:p w14:paraId="3A0951C8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724B1C6E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33401C1B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C44</w:t>
            </w:r>
          </w:p>
        </w:tc>
        <w:tc>
          <w:tcPr>
            <w:tcW w:w="4307" w:type="dxa"/>
            <w:noWrap/>
            <w:hideMark/>
          </w:tcPr>
          <w:p w14:paraId="3D83110C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חזרה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לראש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העמוד</w:t>
            </w:r>
          </w:p>
        </w:tc>
        <w:tc>
          <w:tcPr>
            <w:tcW w:w="1843" w:type="dxa"/>
            <w:noWrap/>
            <w:hideMark/>
          </w:tcPr>
          <w:p w14:paraId="6831E002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5C6BA715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28F5C239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ילדים</w:t>
            </w:r>
          </w:p>
        </w:tc>
        <w:tc>
          <w:tcPr>
            <w:tcW w:w="705" w:type="dxa"/>
            <w:noWrap/>
            <w:hideMark/>
          </w:tcPr>
          <w:p w14:paraId="7728C644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1</w:t>
            </w:r>
          </w:p>
        </w:tc>
      </w:tr>
      <w:tr w:rsidR="00043476" w:rsidRPr="005F0E6C" w14:paraId="162DC745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68EA05F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C256</w:t>
            </w:r>
          </w:p>
        </w:tc>
        <w:tc>
          <w:tcPr>
            <w:tcW w:w="4307" w:type="dxa"/>
            <w:noWrap/>
            <w:hideMark/>
          </w:tcPr>
          <w:p w14:paraId="68AB3274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0ABB7318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543B2939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7CA950D0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קינג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וניור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המבורגר</w:t>
            </w:r>
          </w:p>
        </w:tc>
        <w:tc>
          <w:tcPr>
            <w:tcW w:w="705" w:type="dxa"/>
            <w:noWrap/>
            <w:hideMark/>
          </w:tcPr>
          <w:p w14:paraId="068E24FE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766F5C70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75424EDF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C365</w:t>
            </w:r>
          </w:p>
        </w:tc>
        <w:tc>
          <w:tcPr>
            <w:tcW w:w="4307" w:type="dxa"/>
            <w:noWrap/>
            <w:hideMark/>
          </w:tcPr>
          <w:p w14:paraId="0BD8B2AE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134B85D2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53597D23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2B229C3B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קינג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וניור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המבורגר</w:t>
            </w:r>
          </w:p>
        </w:tc>
        <w:tc>
          <w:tcPr>
            <w:tcW w:w="705" w:type="dxa"/>
            <w:noWrap/>
            <w:hideMark/>
          </w:tcPr>
          <w:p w14:paraId="69D04837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606CAA26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293A3B8F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C448</w:t>
            </w:r>
          </w:p>
        </w:tc>
        <w:tc>
          <w:tcPr>
            <w:tcW w:w="4307" w:type="dxa"/>
            <w:noWrap/>
            <w:hideMark/>
          </w:tcPr>
          <w:p w14:paraId="3A0BB4FE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6E2B3828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0B16461A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708C18C0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קינג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וניור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המבורגר</w:t>
            </w:r>
          </w:p>
        </w:tc>
        <w:tc>
          <w:tcPr>
            <w:tcW w:w="705" w:type="dxa"/>
            <w:noWrap/>
            <w:hideMark/>
          </w:tcPr>
          <w:p w14:paraId="499E7EA0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2615EF0F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3C84E78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C452</w:t>
            </w:r>
          </w:p>
        </w:tc>
        <w:tc>
          <w:tcPr>
            <w:tcW w:w="4307" w:type="dxa"/>
            <w:noWrap/>
            <w:hideMark/>
          </w:tcPr>
          <w:p w14:paraId="76772330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בחר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צעצוע</w:t>
            </w:r>
          </w:p>
        </w:tc>
        <w:tc>
          <w:tcPr>
            <w:tcW w:w="1843" w:type="dxa"/>
            <w:noWrap/>
            <w:hideMark/>
          </w:tcPr>
          <w:p w14:paraId="538DE139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05061A0F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56225676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קינג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וניור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המבורגר</w:t>
            </w:r>
          </w:p>
        </w:tc>
        <w:tc>
          <w:tcPr>
            <w:tcW w:w="705" w:type="dxa"/>
            <w:noWrap/>
            <w:hideMark/>
          </w:tcPr>
          <w:p w14:paraId="7E5BE2BA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6D102CA4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3280E519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C257</w:t>
            </w:r>
          </w:p>
        </w:tc>
        <w:tc>
          <w:tcPr>
            <w:tcW w:w="4307" w:type="dxa"/>
            <w:noWrap/>
            <w:hideMark/>
          </w:tcPr>
          <w:p w14:paraId="15E1B0F9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0E4EFF7A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07AB9595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5C9639B0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קינג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וניור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מיני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שניצל</w:t>
            </w:r>
          </w:p>
        </w:tc>
        <w:tc>
          <w:tcPr>
            <w:tcW w:w="705" w:type="dxa"/>
            <w:noWrap/>
            <w:hideMark/>
          </w:tcPr>
          <w:p w14:paraId="0A2FF67F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37D5ACE7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208D8CDC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C366</w:t>
            </w:r>
          </w:p>
        </w:tc>
        <w:tc>
          <w:tcPr>
            <w:tcW w:w="4307" w:type="dxa"/>
            <w:noWrap/>
            <w:hideMark/>
          </w:tcPr>
          <w:p w14:paraId="7161A25E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499EF72B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727D12BF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43451954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קינג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וניור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מיני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שניצל</w:t>
            </w:r>
          </w:p>
        </w:tc>
        <w:tc>
          <w:tcPr>
            <w:tcW w:w="705" w:type="dxa"/>
            <w:noWrap/>
            <w:hideMark/>
          </w:tcPr>
          <w:p w14:paraId="4CE993BE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0008140B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1B56DB55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C449</w:t>
            </w:r>
          </w:p>
        </w:tc>
        <w:tc>
          <w:tcPr>
            <w:tcW w:w="4307" w:type="dxa"/>
            <w:noWrap/>
            <w:hideMark/>
          </w:tcPr>
          <w:p w14:paraId="6E29154E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יהיה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אפשרות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להסיר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רכיבים</w:t>
            </w:r>
          </w:p>
        </w:tc>
        <w:tc>
          <w:tcPr>
            <w:tcW w:w="1843" w:type="dxa"/>
            <w:noWrap/>
            <w:hideMark/>
          </w:tcPr>
          <w:p w14:paraId="392351D7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1B076C5D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06D4FBAA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קינג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וניור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מיני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שניצל</w:t>
            </w:r>
          </w:p>
        </w:tc>
        <w:tc>
          <w:tcPr>
            <w:tcW w:w="705" w:type="dxa"/>
            <w:noWrap/>
            <w:hideMark/>
          </w:tcPr>
          <w:p w14:paraId="33C74E00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1C13AFF9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50F5ACC2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C453</w:t>
            </w:r>
          </w:p>
        </w:tc>
        <w:tc>
          <w:tcPr>
            <w:tcW w:w="4307" w:type="dxa"/>
            <w:noWrap/>
            <w:hideMark/>
          </w:tcPr>
          <w:p w14:paraId="7BF1623F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בחר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צעצוע</w:t>
            </w:r>
          </w:p>
        </w:tc>
        <w:tc>
          <w:tcPr>
            <w:tcW w:w="1843" w:type="dxa"/>
            <w:noWrap/>
            <w:hideMark/>
          </w:tcPr>
          <w:p w14:paraId="7652F535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6795E8DD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7D1354CD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קינג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וניור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מיני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שניצל</w:t>
            </w:r>
          </w:p>
        </w:tc>
        <w:tc>
          <w:tcPr>
            <w:tcW w:w="705" w:type="dxa"/>
            <w:noWrap/>
            <w:hideMark/>
          </w:tcPr>
          <w:p w14:paraId="69A9399A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670F715C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3A52B3EE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C258</w:t>
            </w:r>
          </w:p>
        </w:tc>
        <w:tc>
          <w:tcPr>
            <w:tcW w:w="4307" w:type="dxa"/>
            <w:noWrap/>
            <w:hideMark/>
          </w:tcPr>
          <w:p w14:paraId="11CD8E73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15DE9537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170F24BE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3B01449F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קינג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וניור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-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  <w:rtl/>
              </w:rPr>
              <w:t>4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נאגטס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עוף</w:t>
            </w:r>
          </w:p>
        </w:tc>
        <w:tc>
          <w:tcPr>
            <w:tcW w:w="705" w:type="dxa"/>
            <w:noWrap/>
            <w:hideMark/>
          </w:tcPr>
          <w:p w14:paraId="3AB2590F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15BFC17A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567CB940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C367</w:t>
            </w:r>
          </w:p>
        </w:tc>
        <w:tc>
          <w:tcPr>
            <w:tcW w:w="4307" w:type="dxa"/>
            <w:noWrap/>
            <w:hideMark/>
          </w:tcPr>
          <w:p w14:paraId="09DBBC7F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4DDB0B5C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674F9D3D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74501EAC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קינג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וניור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-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  <w:rtl/>
              </w:rPr>
              <w:t>4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נאגטס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עוף</w:t>
            </w:r>
          </w:p>
        </w:tc>
        <w:tc>
          <w:tcPr>
            <w:tcW w:w="705" w:type="dxa"/>
            <w:noWrap/>
            <w:hideMark/>
          </w:tcPr>
          <w:p w14:paraId="40B5B3CE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6A6A571E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786E1E6A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C450</w:t>
            </w:r>
          </w:p>
        </w:tc>
        <w:tc>
          <w:tcPr>
            <w:tcW w:w="4307" w:type="dxa"/>
            <w:noWrap/>
            <w:hideMark/>
          </w:tcPr>
          <w:p w14:paraId="3391B215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בחר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דיפים</w:t>
            </w:r>
          </w:p>
        </w:tc>
        <w:tc>
          <w:tcPr>
            <w:tcW w:w="1843" w:type="dxa"/>
            <w:noWrap/>
            <w:hideMark/>
          </w:tcPr>
          <w:p w14:paraId="7769A6EB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2B3576AA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3D1623CF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קינג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וניור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-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  <w:rtl/>
              </w:rPr>
              <w:t>4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נאגטס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עוף</w:t>
            </w:r>
          </w:p>
        </w:tc>
        <w:tc>
          <w:tcPr>
            <w:tcW w:w="705" w:type="dxa"/>
            <w:noWrap/>
            <w:hideMark/>
          </w:tcPr>
          <w:p w14:paraId="1568A40E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36D4B62E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0C9D1648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C451</w:t>
            </w:r>
          </w:p>
        </w:tc>
        <w:tc>
          <w:tcPr>
            <w:tcW w:w="4307" w:type="dxa"/>
            <w:noWrap/>
            <w:hideMark/>
          </w:tcPr>
          <w:p w14:paraId="016C8FB8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בחר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צעצוע</w:t>
            </w:r>
          </w:p>
        </w:tc>
        <w:tc>
          <w:tcPr>
            <w:tcW w:w="1843" w:type="dxa"/>
            <w:noWrap/>
            <w:hideMark/>
          </w:tcPr>
          <w:p w14:paraId="3CD224DD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64DD13C4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104C3793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קינג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וניור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-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  <w:rtl/>
              </w:rPr>
              <w:t>4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נאגטס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עוף</w:t>
            </w:r>
          </w:p>
        </w:tc>
        <w:tc>
          <w:tcPr>
            <w:tcW w:w="705" w:type="dxa"/>
            <w:noWrap/>
            <w:hideMark/>
          </w:tcPr>
          <w:p w14:paraId="56FCAF0F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2DA80F12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195DD37C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C259</w:t>
            </w:r>
          </w:p>
        </w:tc>
        <w:tc>
          <w:tcPr>
            <w:tcW w:w="4307" w:type="dxa"/>
            <w:noWrap/>
            <w:hideMark/>
          </w:tcPr>
          <w:p w14:paraId="3F870E8B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בשתייה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3B45C3D0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7E75C9D1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07CC4D2B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קינג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וניור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-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  <w:rtl/>
              </w:rPr>
              <w:t>6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נאגטס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תירס</w:t>
            </w:r>
          </w:p>
        </w:tc>
        <w:tc>
          <w:tcPr>
            <w:tcW w:w="705" w:type="dxa"/>
            <w:noWrap/>
            <w:hideMark/>
          </w:tcPr>
          <w:p w14:paraId="43B91003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50540828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2356E00F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C368</w:t>
            </w:r>
          </w:p>
        </w:tc>
        <w:tc>
          <w:tcPr>
            <w:tcW w:w="4307" w:type="dxa"/>
            <w:noWrap/>
            <w:hideMark/>
          </w:tcPr>
          <w:p w14:paraId="56DE73F8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תשדרג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2F13C6BD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24BC0BBE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5D1B2BA6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קינג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וניור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-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  <w:rtl/>
              </w:rPr>
              <w:t>6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נאגטס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תירס</w:t>
            </w:r>
          </w:p>
        </w:tc>
        <w:tc>
          <w:tcPr>
            <w:tcW w:w="705" w:type="dxa"/>
            <w:noWrap/>
            <w:hideMark/>
          </w:tcPr>
          <w:p w14:paraId="76665EE9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0782EB49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2C9B595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C454</w:t>
            </w:r>
          </w:p>
        </w:tc>
        <w:tc>
          <w:tcPr>
            <w:tcW w:w="4307" w:type="dxa"/>
            <w:noWrap/>
            <w:hideMark/>
          </w:tcPr>
          <w:p w14:paraId="4F47E0CE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בחר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צעצוע</w:t>
            </w:r>
          </w:p>
        </w:tc>
        <w:tc>
          <w:tcPr>
            <w:tcW w:w="1843" w:type="dxa"/>
            <w:noWrap/>
            <w:hideMark/>
          </w:tcPr>
          <w:p w14:paraId="13882A36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69C81841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3C57701F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קינג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וניור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-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  <w:rtl/>
              </w:rPr>
              <w:t>6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נאגטס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תירס</w:t>
            </w:r>
          </w:p>
        </w:tc>
        <w:tc>
          <w:tcPr>
            <w:tcW w:w="705" w:type="dxa"/>
            <w:noWrap/>
            <w:hideMark/>
          </w:tcPr>
          <w:p w14:paraId="01752E6E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4FE2C96B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4890146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C45</w:t>
            </w:r>
          </w:p>
        </w:tc>
        <w:tc>
          <w:tcPr>
            <w:tcW w:w="4307" w:type="dxa"/>
            <w:noWrap/>
            <w:hideMark/>
          </w:tcPr>
          <w:p w14:paraId="5702B0C9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חזרה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לראש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העמוד</w:t>
            </w:r>
          </w:p>
        </w:tc>
        <w:tc>
          <w:tcPr>
            <w:tcW w:w="1843" w:type="dxa"/>
            <w:noWrap/>
            <w:hideMark/>
          </w:tcPr>
          <w:p w14:paraId="1D44E2CB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76BD3C11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54B64C77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תוספות</w:t>
            </w:r>
          </w:p>
        </w:tc>
        <w:tc>
          <w:tcPr>
            <w:tcW w:w="705" w:type="dxa"/>
            <w:noWrap/>
            <w:hideMark/>
          </w:tcPr>
          <w:p w14:paraId="70A04778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1</w:t>
            </w:r>
          </w:p>
        </w:tc>
      </w:tr>
      <w:tr w:rsidR="00043476" w:rsidRPr="005F0E6C" w14:paraId="2E3194C2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A55ED68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C260</w:t>
            </w:r>
          </w:p>
        </w:tc>
        <w:tc>
          <w:tcPr>
            <w:tcW w:w="4307" w:type="dxa"/>
            <w:noWrap/>
            <w:hideMark/>
          </w:tcPr>
          <w:p w14:paraId="5D8178F5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שדרוג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4B0A4876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648AC190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3A30A454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צ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יפס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בטטה</w:t>
            </w:r>
          </w:p>
        </w:tc>
        <w:tc>
          <w:tcPr>
            <w:tcW w:w="705" w:type="dxa"/>
            <w:noWrap/>
            <w:hideMark/>
          </w:tcPr>
          <w:p w14:paraId="771CFD62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003BDEE5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3F24AF91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C261</w:t>
            </w:r>
          </w:p>
        </w:tc>
        <w:tc>
          <w:tcPr>
            <w:tcW w:w="4307" w:type="dxa"/>
            <w:noWrap/>
            <w:hideMark/>
          </w:tcPr>
          <w:p w14:paraId="7D702663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שדרוג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527DA690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396BD33B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78934E01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צ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יפס</w:t>
            </w:r>
          </w:p>
        </w:tc>
        <w:tc>
          <w:tcPr>
            <w:tcW w:w="705" w:type="dxa"/>
            <w:noWrap/>
            <w:hideMark/>
          </w:tcPr>
          <w:p w14:paraId="462478D2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1589B3A6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13E29910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C262</w:t>
            </w:r>
          </w:p>
        </w:tc>
        <w:tc>
          <w:tcPr>
            <w:tcW w:w="4307" w:type="dxa"/>
            <w:noWrap/>
            <w:hideMark/>
          </w:tcPr>
          <w:p w14:paraId="7716B22F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שדרוג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3CBEA633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78FAB895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458825F6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טבעות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בצל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-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  <w:rtl/>
              </w:rPr>
              <w:t>9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יח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</w:p>
        </w:tc>
        <w:tc>
          <w:tcPr>
            <w:tcW w:w="705" w:type="dxa"/>
            <w:noWrap/>
            <w:hideMark/>
          </w:tcPr>
          <w:p w14:paraId="132535B2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35A12D26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5EBDB3CE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C263</w:t>
            </w:r>
          </w:p>
        </w:tc>
        <w:tc>
          <w:tcPr>
            <w:tcW w:w="4307" w:type="dxa"/>
            <w:noWrap/>
            <w:hideMark/>
          </w:tcPr>
          <w:p w14:paraId="2EA7D122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שדרוג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התוספת</w:t>
            </w:r>
          </w:p>
        </w:tc>
        <w:tc>
          <w:tcPr>
            <w:tcW w:w="1843" w:type="dxa"/>
            <w:noWrap/>
            <w:hideMark/>
          </w:tcPr>
          <w:p w14:paraId="770EE362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1136253C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653F215F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נאגטס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תירס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-</w:t>
            </w: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  <w:rtl/>
              </w:rPr>
              <w:t>12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יח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'</w:t>
            </w:r>
          </w:p>
        </w:tc>
        <w:tc>
          <w:tcPr>
            <w:tcW w:w="705" w:type="dxa"/>
            <w:noWrap/>
            <w:hideMark/>
          </w:tcPr>
          <w:p w14:paraId="41F02AA7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2404398D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034DD48A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C46</w:t>
            </w:r>
          </w:p>
        </w:tc>
        <w:tc>
          <w:tcPr>
            <w:tcW w:w="4307" w:type="dxa"/>
            <w:noWrap/>
            <w:hideMark/>
          </w:tcPr>
          <w:p w14:paraId="5BDF5B6B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חזרה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לראש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העמוד</w:t>
            </w:r>
          </w:p>
        </w:tc>
        <w:tc>
          <w:tcPr>
            <w:tcW w:w="1843" w:type="dxa"/>
            <w:noWrap/>
            <w:hideMark/>
          </w:tcPr>
          <w:p w14:paraId="22C2F4F0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2C3B563C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7B67F45D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רטבים</w:t>
            </w:r>
          </w:p>
        </w:tc>
        <w:tc>
          <w:tcPr>
            <w:tcW w:w="705" w:type="dxa"/>
            <w:noWrap/>
            <w:hideMark/>
          </w:tcPr>
          <w:p w14:paraId="5E16994E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1</w:t>
            </w:r>
          </w:p>
        </w:tc>
      </w:tr>
      <w:tr w:rsidR="00BF34F0" w:rsidRPr="005F0E6C" w14:paraId="14F36F7F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5120A57F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C47</w:t>
            </w:r>
          </w:p>
        </w:tc>
        <w:tc>
          <w:tcPr>
            <w:tcW w:w="4307" w:type="dxa"/>
            <w:noWrap/>
            <w:hideMark/>
          </w:tcPr>
          <w:p w14:paraId="6C79D9B8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חזרה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לראש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העמוד</w:t>
            </w:r>
          </w:p>
        </w:tc>
        <w:tc>
          <w:tcPr>
            <w:tcW w:w="1843" w:type="dxa"/>
            <w:noWrap/>
            <w:hideMark/>
          </w:tcPr>
          <w:p w14:paraId="19A246DB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0184FF54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6643DCBB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משקאות</w:t>
            </w:r>
          </w:p>
        </w:tc>
        <w:tc>
          <w:tcPr>
            <w:tcW w:w="705" w:type="dxa"/>
            <w:noWrap/>
            <w:hideMark/>
          </w:tcPr>
          <w:p w14:paraId="5477DA02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1</w:t>
            </w:r>
          </w:p>
        </w:tc>
      </w:tr>
      <w:tr w:rsidR="00043476" w:rsidRPr="005F0E6C" w14:paraId="6477F9C3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5A091CC6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C264</w:t>
            </w:r>
          </w:p>
        </w:tc>
        <w:tc>
          <w:tcPr>
            <w:tcW w:w="4307" w:type="dxa"/>
            <w:noWrap/>
            <w:hideMark/>
          </w:tcPr>
          <w:p w14:paraId="2AA1B644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שדרוג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18DA1C7B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028362FE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0579689E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קוקה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קולה</w:t>
            </w:r>
          </w:p>
        </w:tc>
        <w:tc>
          <w:tcPr>
            <w:tcW w:w="705" w:type="dxa"/>
            <w:noWrap/>
            <w:hideMark/>
          </w:tcPr>
          <w:p w14:paraId="1DAF2DAD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52165FD0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69B59A12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C265</w:t>
            </w:r>
          </w:p>
        </w:tc>
        <w:tc>
          <w:tcPr>
            <w:tcW w:w="4307" w:type="dxa"/>
            <w:noWrap/>
            <w:hideMark/>
          </w:tcPr>
          <w:p w14:paraId="76E4A02B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שדרוג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3BE18696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55F4F0CC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30C6A6D0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קולה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זירו</w:t>
            </w:r>
          </w:p>
        </w:tc>
        <w:tc>
          <w:tcPr>
            <w:tcW w:w="705" w:type="dxa"/>
            <w:noWrap/>
            <w:hideMark/>
          </w:tcPr>
          <w:p w14:paraId="4FFA5832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7FE09342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3F668CBF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C266</w:t>
            </w:r>
          </w:p>
        </w:tc>
        <w:tc>
          <w:tcPr>
            <w:tcW w:w="4307" w:type="dxa"/>
            <w:noWrap/>
            <w:hideMark/>
          </w:tcPr>
          <w:p w14:paraId="5C326196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שדרוג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13D6AE68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2DED8960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0CBBE731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ספרייט</w:t>
            </w:r>
          </w:p>
        </w:tc>
        <w:tc>
          <w:tcPr>
            <w:tcW w:w="705" w:type="dxa"/>
            <w:noWrap/>
            <w:hideMark/>
          </w:tcPr>
          <w:p w14:paraId="1FA108F0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1CE8988D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657E5465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C267</w:t>
            </w:r>
          </w:p>
        </w:tc>
        <w:tc>
          <w:tcPr>
            <w:tcW w:w="4307" w:type="dxa"/>
            <w:noWrap/>
            <w:hideMark/>
          </w:tcPr>
          <w:p w14:paraId="3A7885A0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שדרוג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3CAB2A49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0D820039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4F4F4C0B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פאנטה</w:t>
            </w:r>
          </w:p>
        </w:tc>
        <w:tc>
          <w:tcPr>
            <w:tcW w:w="705" w:type="dxa"/>
            <w:noWrap/>
            <w:hideMark/>
          </w:tcPr>
          <w:p w14:paraId="30252AD2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26FEC645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22312008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C268</w:t>
            </w:r>
          </w:p>
        </w:tc>
        <w:tc>
          <w:tcPr>
            <w:tcW w:w="4307" w:type="dxa"/>
            <w:noWrap/>
            <w:hideMark/>
          </w:tcPr>
          <w:p w14:paraId="51A69F55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שדרוג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003B6436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0180276A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2C74BF0A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פיוז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טי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אפרסק</w:t>
            </w:r>
          </w:p>
        </w:tc>
        <w:tc>
          <w:tcPr>
            <w:tcW w:w="705" w:type="dxa"/>
            <w:noWrap/>
            <w:hideMark/>
          </w:tcPr>
          <w:p w14:paraId="15D1A6F5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0B878E5A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17090090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C269</w:t>
            </w:r>
          </w:p>
        </w:tc>
        <w:tc>
          <w:tcPr>
            <w:tcW w:w="4307" w:type="dxa"/>
            <w:noWrap/>
            <w:hideMark/>
          </w:tcPr>
          <w:p w14:paraId="4F675054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שדרוג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49819350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0AFD3404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2EC129AA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פריגת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ענבים</w:t>
            </w:r>
          </w:p>
        </w:tc>
        <w:tc>
          <w:tcPr>
            <w:tcW w:w="705" w:type="dxa"/>
            <w:noWrap/>
            <w:hideMark/>
          </w:tcPr>
          <w:p w14:paraId="436818AD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6BF20EEB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6A6CBC94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C270</w:t>
            </w:r>
          </w:p>
        </w:tc>
        <w:tc>
          <w:tcPr>
            <w:tcW w:w="4307" w:type="dxa"/>
            <w:noWrap/>
            <w:hideMark/>
          </w:tcPr>
          <w:p w14:paraId="688B6835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שדרוג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4729AF6A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253B6082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71F21D63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תפוזים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סחוט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טרי</w:t>
            </w:r>
          </w:p>
        </w:tc>
        <w:tc>
          <w:tcPr>
            <w:tcW w:w="705" w:type="dxa"/>
            <w:noWrap/>
            <w:hideMark/>
          </w:tcPr>
          <w:p w14:paraId="705E47B6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14A94CA8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0334CAD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C271</w:t>
            </w:r>
          </w:p>
        </w:tc>
        <w:tc>
          <w:tcPr>
            <w:tcW w:w="4307" w:type="dxa"/>
            <w:noWrap/>
            <w:hideMark/>
          </w:tcPr>
          <w:p w14:paraId="0B1153B4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שדרוג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32C4E57A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46A43EEE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260F007C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מינרלים</w:t>
            </w:r>
          </w:p>
        </w:tc>
        <w:tc>
          <w:tcPr>
            <w:tcW w:w="705" w:type="dxa"/>
            <w:noWrap/>
            <w:hideMark/>
          </w:tcPr>
          <w:p w14:paraId="28926E97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282971FF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3DEE8C8B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C272</w:t>
            </w:r>
          </w:p>
        </w:tc>
        <w:tc>
          <w:tcPr>
            <w:tcW w:w="4307" w:type="dxa"/>
            <w:noWrap/>
            <w:hideMark/>
          </w:tcPr>
          <w:p w14:paraId="03927D3A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שדרוג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השתייה</w:t>
            </w:r>
          </w:p>
        </w:tc>
        <w:tc>
          <w:tcPr>
            <w:tcW w:w="1843" w:type="dxa"/>
            <w:noWrap/>
            <w:hideMark/>
          </w:tcPr>
          <w:p w14:paraId="25DACD8C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560C4588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2FD44BCC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סודה</w:t>
            </w:r>
          </w:p>
        </w:tc>
        <w:tc>
          <w:tcPr>
            <w:tcW w:w="705" w:type="dxa"/>
            <w:noWrap/>
            <w:hideMark/>
          </w:tcPr>
          <w:p w14:paraId="7E6C9F55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3A3C3CF1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59070FB0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C48</w:t>
            </w:r>
          </w:p>
        </w:tc>
        <w:tc>
          <w:tcPr>
            <w:tcW w:w="4307" w:type="dxa"/>
            <w:noWrap/>
            <w:hideMark/>
          </w:tcPr>
          <w:p w14:paraId="7EF1BAC9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חזרה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לראש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העמוד</w:t>
            </w:r>
          </w:p>
        </w:tc>
        <w:tc>
          <w:tcPr>
            <w:tcW w:w="1843" w:type="dxa"/>
            <w:noWrap/>
            <w:hideMark/>
          </w:tcPr>
          <w:p w14:paraId="1A97A7C9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470C79C0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44A78946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קינוחים</w:t>
            </w:r>
          </w:p>
        </w:tc>
        <w:tc>
          <w:tcPr>
            <w:tcW w:w="705" w:type="dxa"/>
            <w:noWrap/>
            <w:hideMark/>
          </w:tcPr>
          <w:p w14:paraId="6A4A2A0E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1</w:t>
            </w:r>
          </w:p>
        </w:tc>
      </w:tr>
      <w:tr w:rsidR="00043476" w:rsidRPr="005F0E6C" w14:paraId="0045CE7F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33FACBEF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C61</w:t>
            </w:r>
          </w:p>
        </w:tc>
        <w:tc>
          <w:tcPr>
            <w:tcW w:w="4307" w:type="dxa"/>
            <w:noWrap/>
            <w:hideMark/>
          </w:tcPr>
          <w:p w14:paraId="376E5642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הזנת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קוד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קופון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בשדה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הרלוונטי</w:t>
            </w:r>
          </w:p>
        </w:tc>
        <w:tc>
          <w:tcPr>
            <w:tcW w:w="1843" w:type="dxa"/>
            <w:noWrap/>
            <w:hideMark/>
          </w:tcPr>
          <w:p w14:paraId="1EEFF1ED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7620E3AA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66CAF767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קופונים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והטבות</w:t>
            </w:r>
          </w:p>
        </w:tc>
        <w:tc>
          <w:tcPr>
            <w:tcW w:w="705" w:type="dxa"/>
            <w:noWrap/>
            <w:hideMark/>
          </w:tcPr>
          <w:p w14:paraId="138213FF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1</w:t>
            </w:r>
          </w:p>
        </w:tc>
      </w:tr>
      <w:tr w:rsidR="00BF34F0" w:rsidRPr="005F0E6C" w14:paraId="2E1B6ED3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110F7BBD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C62</w:t>
            </w:r>
          </w:p>
        </w:tc>
        <w:tc>
          <w:tcPr>
            <w:tcW w:w="4307" w:type="dxa"/>
            <w:noWrap/>
            <w:hideMark/>
          </w:tcPr>
          <w:p w14:paraId="1A0AAB79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ממש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קופון</w:t>
            </w:r>
          </w:p>
        </w:tc>
        <w:tc>
          <w:tcPr>
            <w:tcW w:w="1843" w:type="dxa"/>
            <w:noWrap/>
            <w:hideMark/>
          </w:tcPr>
          <w:p w14:paraId="26611070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74C06FA8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158883AF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קופונים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והטבות</w:t>
            </w:r>
          </w:p>
        </w:tc>
        <w:tc>
          <w:tcPr>
            <w:tcW w:w="705" w:type="dxa"/>
            <w:noWrap/>
            <w:hideMark/>
          </w:tcPr>
          <w:p w14:paraId="31308999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1</w:t>
            </w:r>
          </w:p>
        </w:tc>
      </w:tr>
      <w:tr w:rsidR="00043476" w:rsidRPr="005F0E6C" w14:paraId="3D26B829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6D776FFD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C63</w:t>
            </w:r>
          </w:p>
        </w:tc>
        <w:tc>
          <w:tcPr>
            <w:tcW w:w="4307" w:type="dxa"/>
            <w:noWrap/>
            <w:hideMark/>
          </w:tcPr>
          <w:p w14:paraId="1A1026DD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כניסה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לקטגוריית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קופונים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תציג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הקופונים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הרלוונטים</w:t>
            </w:r>
          </w:p>
        </w:tc>
        <w:tc>
          <w:tcPr>
            <w:tcW w:w="1843" w:type="dxa"/>
            <w:noWrap/>
            <w:hideMark/>
          </w:tcPr>
          <w:p w14:paraId="78AF99C3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03AAD7DD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4C27DCE0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קופונים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והטבות</w:t>
            </w:r>
          </w:p>
        </w:tc>
        <w:tc>
          <w:tcPr>
            <w:tcW w:w="705" w:type="dxa"/>
            <w:noWrap/>
            <w:hideMark/>
          </w:tcPr>
          <w:p w14:paraId="305161EE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1</w:t>
            </w:r>
          </w:p>
        </w:tc>
      </w:tr>
      <w:tr w:rsidR="00BF34F0" w:rsidRPr="005F0E6C" w14:paraId="09CC631B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1173C86D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C168</w:t>
            </w:r>
          </w:p>
        </w:tc>
        <w:tc>
          <w:tcPr>
            <w:tcW w:w="4307" w:type="dxa"/>
            <w:noWrap/>
            <w:hideMark/>
          </w:tcPr>
          <w:p w14:paraId="21DCB4AC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סניף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תעביר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אותי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לעמוד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שעות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פעילות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הסניף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ונקודה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המפה</w:t>
            </w:r>
          </w:p>
        </w:tc>
        <w:tc>
          <w:tcPr>
            <w:tcW w:w="1843" w:type="dxa"/>
            <w:noWrap/>
            <w:hideMark/>
          </w:tcPr>
          <w:p w14:paraId="2B0BF15E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Rita Petrenko</w:t>
            </w:r>
          </w:p>
        </w:tc>
        <w:tc>
          <w:tcPr>
            <w:tcW w:w="1208" w:type="dxa"/>
            <w:noWrap/>
            <w:hideMark/>
          </w:tcPr>
          <w:p w14:paraId="0437768C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5ECB92B4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סניפים</w:t>
            </w:r>
          </w:p>
        </w:tc>
        <w:tc>
          <w:tcPr>
            <w:tcW w:w="705" w:type="dxa"/>
            <w:noWrap/>
            <w:hideMark/>
          </w:tcPr>
          <w:p w14:paraId="42C7E5EC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0</w:t>
            </w:r>
          </w:p>
        </w:tc>
      </w:tr>
      <w:tr w:rsidR="00043476" w:rsidRPr="005F0E6C" w14:paraId="219DBE1A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0102CA85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C404</w:t>
            </w:r>
          </w:p>
        </w:tc>
        <w:tc>
          <w:tcPr>
            <w:tcW w:w="4307" w:type="dxa"/>
            <w:noWrap/>
            <w:hideMark/>
          </w:tcPr>
          <w:p w14:paraId="631FFD46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סימון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ריבוע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להצגת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סניפים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כשרים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בלבד</w:t>
            </w:r>
          </w:p>
        </w:tc>
        <w:tc>
          <w:tcPr>
            <w:tcW w:w="1843" w:type="dxa"/>
            <w:noWrap/>
            <w:hideMark/>
          </w:tcPr>
          <w:p w14:paraId="5D443FAB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Rita Petrenko</w:t>
            </w:r>
          </w:p>
        </w:tc>
        <w:tc>
          <w:tcPr>
            <w:tcW w:w="1208" w:type="dxa"/>
            <w:noWrap/>
            <w:hideMark/>
          </w:tcPr>
          <w:p w14:paraId="1E4B753D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4FDD7123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סניפים</w:t>
            </w:r>
          </w:p>
        </w:tc>
        <w:tc>
          <w:tcPr>
            <w:tcW w:w="705" w:type="dxa"/>
            <w:noWrap/>
            <w:hideMark/>
          </w:tcPr>
          <w:p w14:paraId="7D4A2C98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0</w:t>
            </w:r>
          </w:p>
        </w:tc>
      </w:tr>
      <w:tr w:rsidR="00BF34F0" w:rsidRPr="005F0E6C" w14:paraId="7BD97398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3B92C117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C53</w:t>
            </w:r>
          </w:p>
        </w:tc>
        <w:tc>
          <w:tcPr>
            <w:tcW w:w="4307" w:type="dxa"/>
            <w:noWrap/>
            <w:hideMark/>
          </w:tcPr>
          <w:p w14:paraId="08065A70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סניף</w:t>
            </w:r>
          </w:p>
        </w:tc>
        <w:tc>
          <w:tcPr>
            <w:tcW w:w="1843" w:type="dxa"/>
            <w:noWrap/>
            <w:hideMark/>
          </w:tcPr>
          <w:p w14:paraId="76C82E4F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78A592AB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02F8A1A3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הסל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שלי</w:t>
            </w:r>
          </w:p>
        </w:tc>
        <w:tc>
          <w:tcPr>
            <w:tcW w:w="705" w:type="dxa"/>
            <w:noWrap/>
            <w:hideMark/>
          </w:tcPr>
          <w:p w14:paraId="175D92E7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1</w:t>
            </w:r>
          </w:p>
        </w:tc>
      </w:tr>
      <w:tr w:rsidR="00043476" w:rsidRPr="005F0E6C" w14:paraId="44227546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60349098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C54</w:t>
            </w:r>
          </w:p>
        </w:tc>
        <w:tc>
          <w:tcPr>
            <w:tcW w:w="4307" w:type="dxa"/>
            <w:noWrap/>
            <w:hideMark/>
          </w:tcPr>
          <w:p w14:paraId="5B9BF328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אפס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הזמנה</w:t>
            </w:r>
          </w:p>
        </w:tc>
        <w:tc>
          <w:tcPr>
            <w:tcW w:w="1843" w:type="dxa"/>
            <w:noWrap/>
            <w:hideMark/>
          </w:tcPr>
          <w:p w14:paraId="08CC1A81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19217998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34426E92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הסל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שלי</w:t>
            </w:r>
          </w:p>
        </w:tc>
        <w:tc>
          <w:tcPr>
            <w:tcW w:w="705" w:type="dxa"/>
            <w:noWrap/>
            <w:hideMark/>
          </w:tcPr>
          <w:p w14:paraId="7398B346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1</w:t>
            </w:r>
          </w:p>
        </w:tc>
      </w:tr>
      <w:tr w:rsidR="00BF34F0" w:rsidRPr="005F0E6C" w14:paraId="4293A261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78F9C72F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C57</w:t>
            </w:r>
          </w:p>
        </w:tc>
        <w:tc>
          <w:tcPr>
            <w:tcW w:w="4307" w:type="dxa"/>
            <w:noWrap/>
            <w:hideMark/>
          </w:tcPr>
          <w:p w14:paraId="215B3E3A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הסרת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המוצר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מהסל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שלי</w:t>
            </w:r>
          </w:p>
        </w:tc>
        <w:tc>
          <w:tcPr>
            <w:tcW w:w="1843" w:type="dxa"/>
            <w:noWrap/>
            <w:hideMark/>
          </w:tcPr>
          <w:p w14:paraId="446EFD21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70F1AE75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02BEA5AF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הסל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שלי</w:t>
            </w:r>
          </w:p>
        </w:tc>
        <w:tc>
          <w:tcPr>
            <w:tcW w:w="705" w:type="dxa"/>
            <w:noWrap/>
            <w:hideMark/>
          </w:tcPr>
          <w:p w14:paraId="66E6E2B2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1</w:t>
            </w:r>
          </w:p>
        </w:tc>
      </w:tr>
      <w:tr w:rsidR="00043476" w:rsidRPr="005F0E6C" w14:paraId="367E797C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34C93A4E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C58</w:t>
            </w:r>
          </w:p>
        </w:tc>
        <w:tc>
          <w:tcPr>
            <w:tcW w:w="4307" w:type="dxa"/>
            <w:noWrap/>
            <w:hideMark/>
          </w:tcPr>
          <w:p w14:paraId="26CE9EB9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עדכון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כמות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-2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יחידות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מאותו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מוצר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מתוך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הסל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שלי</w:t>
            </w:r>
          </w:p>
        </w:tc>
        <w:tc>
          <w:tcPr>
            <w:tcW w:w="1843" w:type="dxa"/>
            <w:noWrap/>
            <w:hideMark/>
          </w:tcPr>
          <w:p w14:paraId="5FABF79F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6347757D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4773175F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הסל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שלי</w:t>
            </w:r>
          </w:p>
        </w:tc>
        <w:tc>
          <w:tcPr>
            <w:tcW w:w="705" w:type="dxa"/>
            <w:noWrap/>
            <w:hideMark/>
          </w:tcPr>
          <w:p w14:paraId="255484FC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1</w:t>
            </w:r>
          </w:p>
        </w:tc>
      </w:tr>
      <w:tr w:rsidR="00BF34F0" w:rsidRPr="005F0E6C" w14:paraId="652A0CED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2D075DE5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C155</w:t>
            </w:r>
          </w:p>
        </w:tc>
        <w:tc>
          <w:tcPr>
            <w:tcW w:w="4307" w:type="dxa"/>
            <w:noWrap/>
            <w:hideMark/>
          </w:tcPr>
          <w:p w14:paraId="0EA9D77C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עריכת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במנה</w:t>
            </w:r>
          </w:p>
        </w:tc>
        <w:tc>
          <w:tcPr>
            <w:tcW w:w="1843" w:type="dxa"/>
            <w:noWrap/>
            <w:hideMark/>
          </w:tcPr>
          <w:p w14:paraId="24BC79DA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6D9B76CF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0029E282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הסל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שלי</w:t>
            </w:r>
          </w:p>
        </w:tc>
        <w:tc>
          <w:tcPr>
            <w:tcW w:w="705" w:type="dxa"/>
            <w:noWrap/>
            <w:hideMark/>
          </w:tcPr>
          <w:p w14:paraId="61E339B7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1</w:t>
            </w:r>
          </w:p>
        </w:tc>
      </w:tr>
      <w:tr w:rsidR="00043476" w:rsidRPr="005F0E6C" w14:paraId="1CE6D3AA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193EDA75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C59</w:t>
            </w:r>
          </w:p>
        </w:tc>
        <w:tc>
          <w:tcPr>
            <w:tcW w:w="4307" w:type="dxa"/>
            <w:noWrap/>
            <w:hideMark/>
          </w:tcPr>
          <w:p w14:paraId="1B4F85BC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הזנת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פריטים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אישיים</w:t>
            </w:r>
          </w:p>
        </w:tc>
        <w:tc>
          <w:tcPr>
            <w:tcW w:w="1843" w:type="dxa"/>
            <w:noWrap/>
            <w:hideMark/>
          </w:tcPr>
          <w:p w14:paraId="54CA3EDC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6DDA5549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6C06C9C7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תשלום</w:t>
            </w:r>
          </w:p>
        </w:tc>
        <w:tc>
          <w:tcPr>
            <w:tcW w:w="705" w:type="dxa"/>
            <w:noWrap/>
            <w:hideMark/>
          </w:tcPr>
          <w:p w14:paraId="5B77C5A9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1</w:t>
            </w:r>
          </w:p>
        </w:tc>
      </w:tr>
      <w:tr w:rsidR="00BF34F0" w:rsidRPr="005F0E6C" w14:paraId="715EC62B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5E52F07B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C60</w:t>
            </w:r>
          </w:p>
        </w:tc>
        <w:tc>
          <w:tcPr>
            <w:tcW w:w="4307" w:type="dxa"/>
            <w:noWrap/>
            <w:hideMark/>
          </w:tcPr>
          <w:p w14:paraId="2EE082B7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הזנת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אמצעי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תשלום</w:t>
            </w:r>
          </w:p>
        </w:tc>
        <w:tc>
          <w:tcPr>
            <w:tcW w:w="1843" w:type="dxa"/>
            <w:noWrap/>
            <w:hideMark/>
          </w:tcPr>
          <w:p w14:paraId="76036CC3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7C705D36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7DB4E1DD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תשלום</w:t>
            </w:r>
          </w:p>
        </w:tc>
        <w:tc>
          <w:tcPr>
            <w:tcW w:w="705" w:type="dxa"/>
            <w:noWrap/>
            <w:hideMark/>
          </w:tcPr>
          <w:p w14:paraId="1F49E83A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1</w:t>
            </w:r>
          </w:p>
        </w:tc>
      </w:tr>
      <w:tr w:rsidR="00043476" w:rsidRPr="005F0E6C" w14:paraId="56E48C97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5BE55C4D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C73</w:t>
            </w:r>
          </w:p>
        </w:tc>
        <w:tc>
          <w:tcPr>
            <w:tcW w:w="4307" w:type="dxa"/>
            <w:noWrap/>
            <w:hideMark/>
          </w:tcPr>
          <w:p w14:paraId="0912D968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הפרסומות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המתחלפות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בראש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העמוד</w:t>
            </w:r>
          </w:p>
        </w:tc>
        <w:tc>
          <w:tcPr>
            <w:tcW w:w="1843" w:type="dxa"/>
            <w:noWrap/>
            <w:hideMark/>
          </w:tcPr>
          <w:p w14:paraId="332B1FAF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186B3932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647DE49D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ראשי</w:t>
            </w:r>
          </w:p>
        </w:tc>
        <w:tc>
          <w:tcPr>
            <w:tcW w:w="705" w:type="dxa"/>
            <w:noWrap/>
            <w:hideMark/>
          </w:tcPr>
          <w:p w14:paraId="4CB856BE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1</w:t>
            </w:r>
          </w:p>
        </w:tc>
      </w:tr>
      <w:tr w:rsidR="00BF34F0" w:rsidRPr="005F0E6C" w14:paraId="2066C1EC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18F26755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C6</w:t>
            </w:r>
          </w:p>
        </w:tc>
        <w:tc>
          <w:tcPr>
            <w:tcW w:w="4307" w:type="dxa"/>
            <w:noWrap/>
            <w:hideMark/>
          </w:tcPr>
          <w:p w14:paraId="2672DFA1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הכנסת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פרטי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בשדה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מלא</w:t>
            </w:r>
          </w:p>
        </w:tc>
        <w:tc>
          <w:tcPr>
            <w:tcW w:w="1843" w:type="dxa"/>
            <w:noWrap/>
            <w:hideMark/>
          </w:tcPr>
          <w:p w14:paraId="1FF9DC5C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4F878A17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1DC977F0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יצירת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קשר</w:t>
            </w:r>
          </w:p>
        </w:tc>
        <w:tc>
          <w:tcPr>
            <w:tcW w:w="705" w:type="dxa"/>
            <w:noWrap/>
            <w:hideMark/>
          </w:tcPr>
          <w:p w14:paraId="550AF506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1</w:t>
            </w:r>
          </w:p>
        </w:tc>
      </w:tr>
      <w:tr w:rsidR="00043476" w:rsidRPr="005F0E6C" w14:paraId="0C2AA8E6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212A2CF0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C10</w:t>
            </w:r>
          </w:p>
        </w:tc>
        <w:tc>
          <w:tcPr>
            <w:tcW w:w="4307" w:type="dxa"/>
            <w:noWrap/>
            <w:hideMark/>
          </w:tcPr>
          <w:p w14:paraId="6A0AC17C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צירוף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תמונה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לשדה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: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לחץ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כאן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לבחירת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תמונה</w:t>
            </w:r>
          </w:p>
        </w:tc>
        <w:tc>
          <w:tcPr>
            <w:tcW w:w="1843" w:type="dxa"/>
            <w:noWrap/>
            <w:hideMark/>
          </w:tcPr>
          <w:p w14:paraId="39ADAB22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568AFF35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2D6D7583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יצירת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קשר</w:t>
            </w:r>
          </w:p>
        </w:tc>
        <w:tc>
          <w:tcPr>
            <w:tcW w:w="705" w:type="dxa"/>
            <w:noWrap/>
            <w:hideMark/>
          </w:tcPr>
          <w:p w14:paraId="5B41F396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1</w:t>
            </w:r>
          </w:p>
        </w:tc>
      </w:tr>
      <w:tr w:rsidR="00BF34F0" w:rsidRPr="005F0E6C" w14:paraId="58F64954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5B9E2624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C79</w:t>
            </w:r>
          </w:p>
        </w:tc>
        <w:tc>
          <w:tcPr>
            <w:tcW w:w="4307" w:type="dxa"/>
            <w:noWrap/>
            <w:hideMark/>
          </w:tcPr>
          <w:p w14:paraId="5D2A21D2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הכנסת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מספר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טלפון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תקין</w:t>
            </w:r>
          </w:p>
        </w:tc>
        <w:tc>
          <w:tcPr>
            <w:tcW w:w="1843" w:type="dxa"/>
            <w:noWrap/>
            <w:hideMark/>
          </w:tcPr>
          <w:p w14:paraId="346060F6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707497E1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43F37CC3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יצירת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קשר</w:t>
            </w:r>
          </w:p>
        </w:tc>
        <w:tc>
          <w:tcPr>
            <w:tcW w:w="705" w:type="dxa"/>
            <w:noWrap/>
            <w:hideMark/>
          </w:tcPr>
          <w:p w14:paraId="6F061F93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1</w:t>
            </w:r>
          </w:p>
        </w:tc>
      </w:tr>
      <w:tr w:rsidR="00043476" w:rsidRPr="005F0E6C" w14:paraId="4F0AD479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7B681053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C80</w:t>
            </w:r>
          </w:p>
        </w:tc>
        <w:tc>
          <w:tcPr>
            <w:tcW w:w="4307" w:type="dxa"/>
            <w:noWrap/>
            <w:hideMark/>
          </w:tcPr>
          <w:p w14:paraId="6247472C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הכנסת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מספר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טלפון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לא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קיים</w:t>
            </w:r>
          </w:p>
        </w:tc>
        <w:tc>
          <w:tcPr>
            <w:tcW w:w="1843" w:type="dxa"/>
            <w:noWrap/>
            <w:hideMark/>
          </w:tcPr>
          <w:p w14:paraId="6382491C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183BA71E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4386EB9C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יצירת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קשר</w:t>
            </w:r>
          </w:p>
        </w:tc>
        <w:tc>
          <w:tcPr>
            <w:tcW w:w="705" w:type="dxa"/>
            <w:noWrap/>
            <w:hideMark/>
          </w:tcPr>
          <w:p w14:paraId="2A09A4FA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1</w:t>
            </w:r>
          </w:p>
        </w:tc>
      </w:tr>
      <w:tr w:rsidR="00BF34F0" w:rsidRPr="005F0E6C" w14:paraId="494C063F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6D861500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C81</w:t>
            </w:r>
          </w:p>
        </w:tc>
        <w:tc>
          <w:tcPr>
            <w:tcW w:w="4307" w:type="dxa"/>
            <w:noWrap/>
            <w:hideMark/>
          </w:tcPr>
          <w:p w14:paraId="4BE0822E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הכנסת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מייל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לא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תקין</w:t>
            </w:r>
          </w:p>
        </w:tc>
        <w:tc>
          <w:tcPr>
            <w:tcW w:w="1843" w:type="dxa"/>
            <w:noWrap/>
            <w:hideMark/>
          </w:tcPr>
          <w:p w14:paraId="7EEF0F2D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342623D7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3639B790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יצירת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קשר</w:t>
            </w:r>
          </w:p>
        </w:tc>
        <w:tc>
          <w:tcPr>
            <w:tcW w:w="705" w:type="dxa"/>
            <w:noWrap/>
            <w:hideMark/>
          </w:tcPr>
          <w:p w14:paraId="5F43DB97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1</w:t>
            </w:r>
          </w:p>
        </w:tc>
      </w:tr>
      <w:tr w:rsidR="00043476" w:rsidRPr="005F0E6C" w14:paraId="38F274F3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0498894A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C82</w:t>
            </w:r>
          </w:p>
        </w:tc>
        <w:tc>
          <w:tcPr>
            <w:tcW w:w="4307" w:type="dxa"/>
            <w:noWrap/>
            <w:hideMark/>
          </w:tcPr>
          <w:p w14:paraId="6AD78CA9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שלח</w:t>
            </w:r>
          </w:p>
        </w:tc>
        <w:tc>
          <w:tcPr>
            <w:tcW w:w="1843" w:type="dxa"/>
            <w:noWrap/>
            <w:hideMark/>
          </w:tcPr>
          <w:p w14:paraId="6A3C12BF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1DA82432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568160D6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יצירת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קשר</w:t>
            </w:r>
          </w:p>
        </w:tc>
        <w:tc>
          <w:tcPr>
            <w:tcW w:w="705" w:type="dxa"/>
            <w:noWrap/>
            <w:hideMark/>
          </w:tcPr>
          <w:p w14:paraId="3C6CE74E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1</w:t>
            </w:r>
          </w:p>
        </w:tc>
      </w:tr>
      <w:tr w:rsidR="00BF34F0" w:rsidRPr="005F0E6C" w14:paraId="424DA654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87D7168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C287</w:t>
            </w:r>
          </w:p>
        </w:tc>
        <w:tc>
          <w:tcPr>
            <w:tcW w:w="4307" w:type="dxa"/>
            <w:noWrap/>
            <w:hideMark/>
          </w:tcPr>
          <w:p w14:paraId="0F74888A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שלח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ללא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מילוי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שדות</w:t>
            </w:r>
          </w:p>
        </w:tc>
        <w:tc>
          <w:tcPr>
            <w:tcW w:w="1843" w:type="dxa"/>
            <w:noWrap/>
            <w:hideMark/>
          </w:tcPr>
          <w:p w14:paraId="04A6BCE0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Rita Petrenko</w:t>
            </w:r>
          </w:p>
        </w:tc>
        <w:tc>
          <w:tcPr>
            <w:tcW w:w="1208" w:type="dxa"/>
            <w:noWrap/>
            <w:hideMark/>
          </w:tcPr>
          <w:p w14:paraId="0BA88D55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5C42B2F2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יצירת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קשר</w:t>
            </w:r>
          </w:p>
        </w:tc>
        <w:tc>
          <w:tcPr>
            <w:tcW w:w="705" w:type="dxa"/>
            <w:noWrap/>
            <w:hideMark/>
          </w:tcPr>
          <w:p w14:paraId="05D7C92E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1</w:t>
            </w:r>
          </w:p>
        </w:tc>
      </w:tr>
      <w:tr w:rsidR="00043476" w:rsidRPr="005F0E6C" w14:paraId="51E0EB5E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37F2BC55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C307</w:t>
            </w:r>
          </w:p>
        </w:tc>
        <w:tc>
          <w:tcPr>
            <w:tcW w:w="4307" w:type="dxa"/>
            <w:noWrap/>
            <w:hideMark/>
          </w:tcPr>
          <w:p w14:paraId="762FDE38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הקלדת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מייל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לא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תקין</w:t>
            </w:r>
          </w:p>
        </w:tc>
        <w:tc>
          <w:tcPr>
            <w:tcW w:w="1843" w:type="dxa"/>
            <w:noWrap/>
            <w:hideMark/>
          </w:tcPr>
          <w:p w14:paraId="256D0647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Rita Petrenko</w:t>
            </w:r>
          </w:p>
        </w:tc>
        <w:tc>
          <w:tcPr>
            <w:tcW w:w="1208" w:type="dxa"/>
            <w:noWrap/>
            <w:hideMark/>
          </w:tcPr>
          <w:p w14:paraId="6296960D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46075CC5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יצירת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קשר</w:t>
            </w:r>
          </w:p>
        </w:tc>
        <w:tc>
          <w:tcPr>
            <w:tcW w:w="705" w:type="dxa"/>
            <w:noWrap/>
            <w:hideMark/>
          </w:tcPr>
          <w:p w14:paraId="237EC88F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1</w:t>
            </w:r>
          </w:p>
        </w:tc>
      </w:tr>
      <w:tr w:rsidR="00BF34F0" w:rsidRPr="005F0E6C" w14:paraId="6DC654A9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3CB251AF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C331</w:t>
            </w:r>
          </w:p>
        </w:tc>
        <w:tc>
          <w:tcPr>
            <w:tcW w:w="4307" w:type="dxa"/>
            <w:noWrap/>
            <w:hideMark/>
          </w:tcPr>
          <w:p w14:paraId="1FF48CEE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בחירת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סניף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מועדף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: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אשדוד</w:t>
            </w:r>
          </w:p>
        </w:tc>
        <w:tc>
          <w:tcPr>
            <w:tcW w:w="1843" w:type="dxa"/>
            <w:noWrap/>
            <w:hideMark/>
          </w:tcPr>
          <w:p w14:paraId="03CF3E96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Rita Petrenko</w:t>
            </w:r>
          </w:p>
        </w:tc>
        <w:tc>
          <w:tcPr>
            <w:tcW w:w="1208" w:type="dxa"/>
            <w:noWrap/>
            <w:hideMark/>
          </w:tcPr>
          <w:p w14:paraId="40A0B5D7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706CDF88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יצירת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קשר</w:t>
            </w:r>
          </w:p>
        </w:tc>
        <w:tc>
          <w:tcPr>
            <w:tcW w:w="705" w:type="dxa"/>
            <w:noWrap/>
            <w:hideMark/>
          </w:tcPr>
          <w:p w14:paraId="1BC849DD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1</w:t>
            </w:r>
          </w:p>
        </w:tc>
      </w:tr>
      <w:tr w:rsidR="00043476" w:rsidRPr="005F0E6C" w14:paraId="117E3BF1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6CAACC21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C341</w:t>
            </w:r>
          </w:p>
        </w:tc>
        <w:tc>
          <w:tcPr>
            <w:tcW w:w="4307" w:type="dxa"/>
            <w:noWrap/>
            <w:hideMark/>
          </w:tcPr>
          <w:p w14:paraId="6F660E30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בחירת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סניף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מועדף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חולון</w:t>
            </w:r>
          </w:p>
        </w:tc>
        <w:tc>
          <w:tcPr>
            <w:tcW w:w="1843" w:type="dxa"/>
            <w:noWrap/>
            <w:hideMark/>
          </w:tcPr>
          <w:p w14:paraId="393B3F8C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Rita Petrenko</w:t>
            </w:r>
          </w:p>
        </w:tc>
        <w:tc>
          <w:tcPr>
            <w:tcW w:w="1208" w:type="dxa"/>
            <w:noWrap/>
            <w:hideMark/>
          </w:tcPr>
          <w:p w14:paraId="3101BE4B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2AEE1452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יצירת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קשר</w:t>
            </w:r>
          </w:p>
        </w:tc>
        <w:tc>
          <w:tcPr>
            <w:tcW w:w="705" w:type="dxa"/>
            <w:noWrap/>
            <w:hideMark/>
          </w:tcPr>
          <w:p w14:paraId="0A8E55CC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1</w:t>
            </w:r>
          </w:p>
        </w:tc>
      </w:tr>
      <w:tr w:rsidR="00BF34F0" w:rsidRPr="005F0E6C" w14:paraId="18A524CC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32CE554F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C369</w:t>
            </w:r>
          </w:p>
        </w:tc>
        <w:tc>
          <w:tcPr>
            <w:tcW w:w="4307" w:type="dxa"/>
            <w:noWrap/>
            <w:hideMark/>
          </w:tcPr>
          <w:p w14:paraId="30AB797D" w14:textId="039F1D84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"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כן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"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בשדה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שאלה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: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האם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פנית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למנהל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הסניף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?</w:t>
            </w:r>
          </w:p>
        </w:tc>
        <w:tc>
          <w:tcPr>
            <w:tcW w:w="1843" w:type="dxa"/>
            <w:noWrap/>
            <w:hideMark/>
          </w:tcPr>
          <w:p w14:paraId="3D607652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Rita Petrenko</w:t>
            </w:r>
          </w:p>
        </w:tc>
        <w:tc>
          <w:tcPr>
            <w:tcW w:w="1208" w:type="dxa"/>
            <w:noWrap/>
            <w:hideMark/>
          </w:tcPr>
          <w:p w14:paraId="38A7ED53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1D485236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יצירת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קשר</w:t>
            </w:r>
          </w:p>
        </w:tc>
        <w:tc>
          <w:tcPr>
            <w:tcW w:w="705" w:type="dxa"/>
            <w:noWrap/>
            <w:hideMark/>
          </w:tcPr>
          <w:p w14:paraId="7A8698E9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1</w:t>
            </w:r>
          </w:p>
        </w:tc>
      </w:tr>
      <w:tr w:rsidR="00043476" w:rsidRPr="005F0E6C" w14:paraId="79F90403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12816D38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C370</w:t>
            </w:r>
          </w:p>
        </w:tc>
        <w:tc>
          <w:tcPr>
            <w:tcW w:w="4307" w:type="dxa"/>
            <w:noWrap/>
            <w:hideMark/>
          </w:tcPr>
          <w:p w14:paraId="0A47BF49" w14:textId="3BC4DEA9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"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לא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"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בשדה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שאלה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: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האם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פנית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למנהל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הסניף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?</w:t>
            </w:r>
          </w:p>
        </w:tc>
        <w:tc>
          <w:tcPr>
            <w:tcW w:w="1843" w:type="dxa"/>
            <w:noWrap/>
            <w:hideMark/>
          </w:tcPr>
          <w:p w14:paraId="7D8200FF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Rita Petrenko</w:t>
            </w:r>
          </w:p>
        </w:tc>
        <w:tc>
          <w:tcPr>
            <w:tcW w:w="1208" w:type="dxa"/>
            <w:noWrap/>
            <w:hideMark/>
          </w:tcPr>
          <w:p w14:paraId="7F6D40A7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1D5636FD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יצירת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קשר</w:t>
            </w:r>
          </w:p>
        </w:tc>
        <w:tc>
          <w:tcPr>
            <w:tcW w:w="705" w:type="dxa"/>
            <w:noWrap/>
            <w:hideMark/>
          </w:tcPr>
          <w:p w14:paraId="0F88462E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1</w:t>
            </w:r>
          </w:p>
        </w:tc>
      </w:tr>
      <w:tr w:rsidR="00BF34F0" w:rsidRPr="005F0E6C" w14:paraId="43EBEB39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611BD4DC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C374</w:t>
            </w:r>
          </w:p>
        </w:tc>
        <w:tc>
          <w:tcPr>
            <w:tcW w:w="4307" w:type="dxa"/>
            <w:noWrap/>
            <w:hideMark/>
          </w:tcPr>
          <w:p w14:paraId="03C1D9D0" w14:textId="0754766A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"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לקוחות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" :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נושא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פנייה</w:t>
            </w:r>
          </w:p>
        </w:tc>
        <w:tc>
          <w:tcPr>
            <w:tcW w:w="1843" w:type="dxa"/>
            <w:noWrap/>
            <w:hideMark/>
          </w:tcPr>
          <w:p w14:paraId="3ECDA487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Rita Petrenko</w:t>
            </w:r>
          </w:p>
        </w:tc>
        <w:tc>
          <w:tcPr>
            <w:tcW w:w="1208" w:type="dxa"/>
            <w:noWrap/>
            <w:hideMark/>
          </w:tcPr>
          <w:p w14:paraId="722DB013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5DC8AB5B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יצירת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קשר</w:t>
            </w:r>
          </w:p>
        </w:tc>
        <w:tc>
          <w:tcPr>
            <w:tcW w:w="705" w:type="dxa"/>
            <w:noWrap/>
            <w:hideMark/>
          </w:tcPr>
          <w:p w14:paraId="7662B5F8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1</w:t>
            </w:r>
          </w:p>
        </w:tc>
      </w:tr>
      <w:tr w:rsidR="00043476" w:rsidRPr="005F0E6C" w14:paraId="3A4D124E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CABB48F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C381</w:t>
            </w:r>
          </w:p>
        </w:tc>
        <w:tc>
          <w:tcPr>
            <w:tcW w:w="4307" w:type="dxa"/>
            <w:noWrap/>
            <w:hideMark/>
          </w:tcPr>
          <w:p w14:paraId="723ABD65" w14:textId="06198D1B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"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יום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הולדת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בברגר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קינג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"</w:t>
            </w:r>
            <w:r w:rsidR="006F29BE" w:rsidRPr="005F0E6C">
              <w:rPr>
                <w:rFonts w:ascii="Malgun Gothic Semilight" w:eastAsia="Malgun Gothic Semilight" w:hAnsi="Malgun Gothic Semilight" w:cs="Malgun Gothic Semilight" w:hint="cs"/>
                <w:color w:val="000000"/>
                <w:sz w:val="24"/>
                <w:szCs w:val="24"/>
                <w:rtl/>
              </w:rPr>
              <w:t xml:space="preserve"> </w:t>
            </w:r>
            <w:r w:rsidR="004B28AD" w:rsidRPr="005F0E6C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נושא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פנייה</w:t>
            </w:r>
          </w:p>
        </w:tc>
        <w:tc>
          <w:tcPr>
            <w:tcW w:w="1843" w:type="dxa"/>
            <w:noWrap/>
            <w:hideMark/>
          </w:tcPr>
          <w:p w14:paraId="5280B7AA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Rita Petrenko</w:t>
            </w:r>
          </w:p>
        </w:tc>
        <w:tc>
          <w:tcPr>
            <w:tcW w:w="1208" w:type="dxa"/>
            <w:noWrap/>
            <w:hideMark/>
          </w:tcPr>
          <w:p w14:paraId="2F12C4DC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7E16E610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יצירת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קשר</w:t>
            </w:r>
          </w:p>
        </w:tc>
        <w:tc>
          <w:tcPr>
            <w:tcW w:w="705" w:type="dxa"/>
            <w:noWrap/>
            <w:hideMark/>
          </w:tcPr>
          <w:p w14:paraId="4F84F237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1</w:t>
            </w:r>
          </w:p>
        </w:tc>
      </w:tr>
      <w:tr w:rsidR="00BF34F0" w:rsidRPr="005F0E6C" w14:paraId="7249BCB6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39C40A83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C408</w:t>
            </w:r>
          </w:p>
        </w:tc>
        <w:tc>
          <w:tcPr>
            <w:tcW w:w="4307" w:type="dxa"/>
            <w:noWrap/>
            <w:hideMark/>
          </w:tcPr>
          <w:p w14:paraId="30D404B4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סימון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ריבוע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להצגת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סניפים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כשרים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בלבד</w:t>
            </w:r>
          </w:p>
        </w:tc>
        <w:tc>
          <w:tcPr>
            <w:tcW w:w="1843" w:type="dxa"/>
            <w:noWrap/>
            <w:hideMark/>
          </w:tcPr>
          <w:p w14:paraId="50C5414F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Rita Petrenko</w:t>
            </w:r>
          </w:p>
        </w:tc>
        <w:tc>
          <w:tcPr>
            <w:tcW w:w="1208" w:type="dxa"/>
            <w:noWrap/>
            <w:hideMark/>
          </w:tcPr>
          <w:p w14:paraId="3A675E53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2A9A5BD6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סניפים</w:t>
            </w:r>
          </w:p>
        </w:tc>
        <w:tc>
          <w:tcPr>
            <w:tcW w:w="705" w:type="dxa"/>
            <w:noWrap/>
            <w:hideMark/>
          </w:tcPr>
          <w:p w14:paraId="7EC1F7BB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1</w:t>
            </w:r>
          </w:p>
        </w:tc>
      </w:tr>
      <w:tr w:rsidR="00043476" w:rsidRPr="005F0E6C" w14:paraId="24E0491C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11D99505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C85</w:t>
            </w:r>
          </w:p>
        </w:tc>
        <w:tc>
          <w:tcPr>
            <w:tcW w:w="4307" w:type="dxa"/>
            <w:noWrap/>
            <w:hideMark/>
          </w:tcPr>
          <w:p w14:paraId="6336A0E1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בדיקה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שיש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נקודה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בסוף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משפט</w:t>
            </w:r>
          </w:p>
        </w:tc>
        <w:tc>
          <w:tcPr>
            <w:tcW w:w="1843" w:type="dxa"/>
            <w:noWrap/>
            <w:hideMark/>
          </w:tcPr>
          <w:p w14:paraId="41C6BD31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0054D865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51FE5B21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הטבות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לחברי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מועדון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הלקוחות</w:t>
            </w:r>
          </w:p>
        </w:tc>
        <w:tc>
          <w:tcPr>
            <w:tcW w:w="705" w:type="dxa"/>
            <w:noWrap/>
            <w:hideMark/>
          </w:tcPr>
          <w:p w14:paraId="25FAE2EC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3DAAA13F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B6174B0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C87</w:t>
            </w:r>
          </w:p>
        </w:tc>
        <w:tc>
          <w:tcPr>
            <w:tcW w:w="4307" w:type="dxa"/>
            <w:noWrap/>
            <w:hideMark/>
          </w:tcPr>
          <w:p w14:paraId="74C662A5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בדיקת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שגיאות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כתיב</w:t>
            </w:r>
          </w:p>
        </w:tc>
        <w:tc>
          <w:tcPr>
            <w:tcW w:w="1843" w:type="dxa"/>
            <w:noWrap/>
            <w:hideMark/>
          </w:tcPr>
          <w:p w14:paraId="79C3448E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5329FC16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0CB8C59E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הטבות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לחברי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מועדון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הלקוחות</w:t>
            </w:r>
          </w:p>
        </w:tc>
        <w:tc>
          <w:tcPr>
            <w:tcW w:w="705" w:type="dxa"/>
            <w:noWrap/>
            <w:hideMark/>
          </w:tcPr>
          <w:p w14:paraId="2781E7E9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79757F2F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55F8D24A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C86</w:t>
            </w:r>
          </w:p>
        </w:tc>
        <w:tc>
          <w:tcPr>
            <w:tcW w:w="4307" w:type="dxa"/>
            <w:noWrap/>
            <w:hideMark/>
          </w:tcPr>
          <w:p w14:paraId="45A84A02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בדיקה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שיש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נקודה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בסוף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משפט</w:t>
            </w:r>
          </w:p>
        </w:tc>
        <w:tc>
          <w:tcPr>
            <w:tcW w:w="1843" w:type="dxa"/>
            <w:noWrap/>
            <w:hideMark/>
          </w:tcPr>
          <w:p w14:paraId="642C027F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07689ED4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53A1D294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הפסקת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חברות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מועדון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הלקוחות</w:t>
            </w:r>
          </w:p>
        </w:tc>
        <w:tc>
          <w:tcPr>
            <w:tcW w:w="705" w:type="dxa"/>
            <w:noWrap/>
            <w:hideMark/>
          </w:tcPr>
          <w:p w14:paraId="02184E03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17916EC8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2B9D33D3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C88</w:t>
            </w:r>
          </w:p>
        </w:tc>
        <w:tc>
          <w:tcPr>
            <w:tcW w:w="4307" w:type="dxa"/>
            <w:noWrap/>
            <w:hideMark/>
          </w:tcPr>
          <w:p w14:paraId="48D9F8E6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בדיקת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שגיאות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כתיב</w:t>
            </w:r>
          </w:p>
        </w:tc>
        <w:tc>
          <w:tcPr>
            <w:tcW w:w="1843" w:type="dxa"/>
            <w:noWrap/>
            <w:hideMark/>
          </w:tcPr>
          <w:p w14:paraId="6D2E61D3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276BC66D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6CA8174A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הפסקת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חברות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מועדון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הלקוחות</w:t>
            </w:r>
          </w:p>
        </w:tc>
        <w:tc>
          <w:tcPr>
            <w:tcW w:w="705" w:type="dxa"/>
            <w:noWrap/>
            <w:hideMark/>
          </w:tcPr>
          <w:p w14:paraId="07926DF8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591D751F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1539E29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C89</w:t>
            </w:r>
          </w:p>
        </w:tc>
        <w:tc>
          <w:tcPr>
            <w:tcW w:w="4307" w:type="dxa"/>
            <w:noWrap/>
            <w:hideMark/>
          </w:tcPr>
          <w:p w14:paraId="3FE76AE1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בדיקה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שיש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נקודה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בסוף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משפט</w:t>
            </w:r>
          </w:p>
        </w:tc>
        <w:tc>
          <w:tcPr>
            <w:tcW w:w="1843" w:type="dxa"/>
            <w:noWrap/>
            <w:hideMark/>
          </w:tcPr>
          <w:p w14:paraId="2BFC075E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7EB35B84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41CAC3E6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כללי</w:t>
            </w:r>
          </w:p>
        </w:tc>
        <w:tc>
          <w:tcPr>
            <w:tcW w:w="705" w:type="dxa"/>
            <w:noWrap/>
            <w:hideMark/>
          </w:tcPr>
          <w:p w14:paraId="1ACA2C98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503F7C8E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5A22FF0D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C90</w:t>
            </w:r>
          </w:p>
        </w:tc>
        <w:tc>
          <w:tcPr>
            <w:tcW w:w="4307" w:type="dxa"/>
            <w:noWrap/>
            <w:hideMark/>
          </w:tcPr>
          <w:p w14:paraId="0B9F78EE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בדיקת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שגיאות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כתיב</w:t>
            </w:r>
          </w:p>
        </w:tc>
        <w:tc>
          <w:tcPr>
            <w:tcW w:w="1843" w:type="dxa"/>
            <w:noWrap/>
            <w:hideMark/>
          </w:tcPr>
          <w:p w14:paraId="7FEF08D1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10322946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6F6612E8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כללי</w:t>
            </w:r>
          </w:p>
        </w:tc>
        <w:tc>
          <w:tcPr>
            <w:tcW w:w="705" w:type="dxa"/>
            <w:noWrap/>
            <w:hideMark/>
          </w:tcPr>
          <w:p w14:paraId="39F03C20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20FE97D4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2E9A20C3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C91</w:t>
            </w:r>
          </w:p>
        </w:tc>
        <w:tc>
          <w:tcPr>
            <w:tcW w:w="4307" w:type="dxa"/>
            <w:noWrap/>
            <w:hideMark/>
          </w:tcPr>
          <w:p w14:paraId="69E7B620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בדיקה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שיש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נקודה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בסוף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משפט</w:t>
            </w:r>
          </w:p>
        </w:tc>
        <w:tc>
          <w:tcPr>
            <w:tcW w:w="1843" w:type="dxa"/>
            <w:noWrap/>
            <w:hideMark/>
          </w:tcPr>
          <w:p w14:paraId="7942C8EE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12235477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706C1266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הרשמה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למועדון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הלקוחות</w:t>
            </w:r>
          </w:p>
        </w:tc>
        <w:tc>
          <w:tcPr>
            <w:tcW w:w="705" w:type="dxa"/>
            <w:noWrap/>
            <w:hideMark/>
          </w:tcPr>
          <w:p w14:paraId="7D0AC398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5167CF30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6213725C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C98</w:t>
            </w:r>
          </w:p>
        </w:tc>
        <w:tc>
          <w:tcPr>
            <w:tcW w:w="4307" w:type="dxa"/>
            <w:noWrap/>
            <w:hideMark/>
          </w:tcPr>
          <w:p w14:paraId="1F17252A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בדיקת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שגיאות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כתיב</w:t>
            </w:r>
          </w:p>
        </w:tc>
        <w:tc>
          <w:tcPr>
            <w:tcW w:w="1843" w:type="dxa"/>
            <w:noWrap/>
            <w:hideMark/>
          </w:tcPr>
          <w:p w14:paraId="55F98BC1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61736099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224DC698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הרשמה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למועדון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הלקוחות</w:t>
            </w:r>
          </w:p>
        </w:tc>
        <w:tc>
          <w:tcPr>
            <w:tcW w:w="705" w:type="dxa"/>
            <w:noWrap/>
            <w:hideMark/>
          </w:tcPr>
          <w:p w14:paraId="1CC8761C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1D417A2F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16843510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C92</w:t>
            </w:r>
          </w:p>
        </w:tc>
        <w:tc>
          <w:tcPr>
            <w:tcW w:w="4307" w:type="dxa"/>
            <w:noWrap/>
            <w:hideMark/>
          </w:tcPr>
          <w:p w14:paraId="68F46B5F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בדיקה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שיש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נקודה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בסוף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משפט</w:t>
            </w:r>
          </w:p>
        </w:tc>
        <w:tc>
          <w:tcPr>
            <w:tcW w:w="1843" w:type="dxa"/>
            <w:noWrap/>
            <w:hideMark/>
          </w:tcPr>
          <w:p w14:paraId="03C7FD13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2A44620C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1C723D47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בהטבות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מועדון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הלוקחות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ביטולם</w:t>
            </w:r>
          </w:p>
        </w:tc>
        <w:tc>
          <w:tcPr>
            <w:tcW w:w="705" w:type="dxa"/>
            <w:noWrap/>
            <w:hideMark/>
          </w:tcPr>
          <w:p w14:paraId="65A59B3E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34FACF0A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73F91CAF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C99</w:t>
            </w:r>
          </w:p>
        </w:tc>
        <w:tc>
          <w:tcPr>
            <w:tcW w:w="4307" w:type="dxa"/>
            <w:noWrap/>
            <w:hideMark/>
          </w:tcPr>
          <w:p w14:paraId="36CE6DF2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בדיקת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שגיאות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כתיב</w:t>
            </w:r>
          </w:p>
        </w:tc>
        <w:tc>
          <w:tcPr>
            <w:tcW w:w="1843" w:type="dxa"/>
            <w:noWrap/>
            <w:hideMark/>
          </w:tcPr>
          <w:p w14:paraId="285CA6DF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057A7735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463BD697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שינויים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בהטבות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מועדון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הלוקחות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ביטולם</w:t>
            </w:r>
          </w:p>
        </w:tc>
        <w:tc>
          <w:tcPr>
            <w:tcW w:w="705" w:type="dxa"/>
            <w:noWrap/>
            <w:hideMark/>
          </w:tcPr>
          <w:p w14:paraId="00A42A63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23661F06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14E57985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C93</w:t>
            </w:r>
          </w:p>
        </w:tc>
        <w:tc>
          <w:tcPr>
            <w:tcW w:w="4307" w:type="dxa"/>
            <w:noWrap/>
            <w:hideMark/>
          </w:tcPr>
          <w:p w14:paraId="42739BDA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בדיקה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שיש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נקודה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בסוף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משפט</w:t>
            </w:r>
          </w:p>
        </w:tc>
        <w:tc>
          <w:tcPr>
            <w:tcW w:w="1843" w:type="dxa"/>
            <w:noWrap/>
            <w:hideMark/>
          </w:tcPr>
          <w:p w14:paraId="682EC2B0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64EFBCD7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5C2C7B51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תקשורת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,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דיווח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ופרסום</w:t>
            </w:r>
          </w:p>
        </w:tc>
        <w:tc>
          <w:tcPr>
            <w:tcW w:w="705" w:type="dxa"/>
            <w:noWrap/>
            <w:hideMark/>
          </w:tcPr>
          <w:p w14:paraId="3183ABE4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3F4D6818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1FC0F0D0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C100</w:t>
            </w:r>
          </w:p>
        </w:tc>
        <w:tc>
          <w:tcPr>
            <w:tcW w:w="4307" w:type="dxa"/>
            <w:noWrap/>
            <w:hideMark/>
          </w:tcPr>
          <w:p w14:paraId="47E327EA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בדיקת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שגיאות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כתיב</w:t>
            </w:r>
          </w:p>
        </w:tc>
        <w:tc>
          <w:tcPr>
            <w:tcW w:w="1843" w:type="dxa"/>
            <w:noWrap/>
            <w:hideMark/>
          </w:tcPr>
          <w:p w14:paraId="707F195E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56FD116D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45925A30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תקשורת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,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דיווח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ופרסום</w:t>
            </w:r>
          </w:p>
        </w:tc>
        <w:tc>
          <w:tcPr>
            <w:tcW w:w="705" w:type="dxa"/>
            <w:noWrap/>
            <w:hideMark/>
          </w:tcPr>
          <w:p w14:paraId="1A9ACA3E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1686011B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179F23B5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C94</w:t>
            </w:r>
          </w:p>
        </w:tc>
        <w:tc>
          <w:tcPr>
            <w:tcW w:w="4307" w:type="dxa"/>
            <w:noWrap/>
            <w:hideMark/>
          </w:tcPr>
          <w:p w14:paraId="4F299911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בדיקה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שיש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נקודה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בסוף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משפט</w:t>
            </w:r>
          </w:p>
        </w:tc>
        <w:tc>
          <w:tcPr>
            <w:tcW w:w="1843" w:type="dxa"/>
            <w:noWrap/>
            <w:hideMark/>
          </w:tcPr>
          <w:p w14:paraId="09E1F181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3BFA8A8D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15A20EE7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פרטיות</w:t>
            </w:r>
          </w:p>
        </w:tc>
        <w:tc>
          <w:tcPr>
            <w:tcW w:w="705" w:type="dxa"/>
            <w:noWrap/>
            <w:hideMark/>
          </w:tcPr>
          <w:p w14:paraId="052278EE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21F4EF82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2DE51697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C101</w:t>
            </w:r>
          </w:p>
        </w:tc>
        <w:tc>
          <w:tcPr>
            <w:tcW w:w="4307" w:type="dxa"/>
            <w:noWrap/>
            <w:hideMark/>
          </w:tcPr>
          <w:p w14:paraId="48A07805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בדיקת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שגיאות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כתיב</w:t>
            </w:r>
          </w:p>
        </w:tc>
        <w:tc>
          <w:tcPr>
            <w:tcW w:w="1843" w:type="dxa"/>
            <w:noWrap/>
            <w:hideMark/>
          </w:tcPr>
          <w:p w14:paraId="4F293780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7B43019D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54A1D540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פרטיות</w:t>
            </w:r>
          </w:p>
        </w:tc>
        <w:tc>
          <w:tcPr>
            <w:tcW w:w="705" w:type="dxa"/>
            <w:noWrap/>
            <w:hideMark/>
          </w:tcPr>
          <w:p w14:paraId="5F7EE3C5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46B3252D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C951A21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C95</w:t>
            </w:r>
          </w:p>
        </w:tc>
        <w:tc>
          <w:tcPr>
            <w:tcW w:w="4307" w:type="dxa"/>
            <w:noWrap/>
            <w:hideMark/>
          </w:tcPr>
          <w:p w14:paraId="0F183DE8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בדיקה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שיש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נקודה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בסוף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משפט</w:t>
            </w:r>
          </w:p>
        </w:tc>
        <w:tc>
          <w:tcPr>
            <w:tcW w:w="1843" w:type="dxa"/>
            <w:noWrap/>
            <w:hideMark/>
          </w:tcPr>
          <w:p w14:paraId="300B9F8F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48F50638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7AFC60F1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סמכות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שיפוט</w:t>
            </w:r>
          </w:p>
        </w:tc>
        <w:tc>
          <w:tcPr>
            <w:tcW w:w="705" w:type="dxa"/>
            <w:noWrap/>
            <w:hideMark/>
          </w:tcPr>
          <w:p w14:paraId="3F1FEC25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59164063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61A6121A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C102</w:t>
            </w:r>
          </w:p>
        </w:tc>
        <w:tc>
          <w:tcPr>
            <w:tcW w:w="4307" w:type="dxa"/>
            <w:noWrap/>
            <w:hideMark/>
          </w:tcPr>
          <w:p w14:paraId="3B1158B8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בדיקת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שגיאות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כתיב</w:t>
            </w:r>
          </w:p>
        </w:tc>
        <w:tc>
          <w:tcPr>
            <w:tcW w:w="1843" w:type="dxa"/>
            <w:noWrap/>
            <w:hideMark/>
          </w:tcPr>
          <w:p w14:paraId="23856C8D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50A231AB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79583BCB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סמכות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שיפוט</w:t>
            </w:r>
          </w:p>
        </w:tc>
        <w:tc>
          <w:tcPr>
            <w:tcW w:w="705" w:type="dxa"/>
            <w:noWrap/>
            <w:hideMark/>
          </w:tcPr>
          <w:p w14:paraId="48FAD04F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4F8EB4E1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5B10010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C96</w:t>
            </w:r>
          </w:p>
        </w:tc>
        <w:tc>
          <w:tcPr>
            <w:tcW w:w="4307" w:type="dxa"/>
            <w:noWrap/>
            <w:hideMark/>
          </w:tcPr>
          <w:p w14:paraId="325C4772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בדיקה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שיש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נקודה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בסוף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משפט</w:t>
            </w:r>
          </w:p>
        </w:tc>
        <w:tc>
          <w:tcPr>
            <w:tcW w:w="1843" w:type="dxa"/>
            <w:noWrap/>
            <w:hideMark/>
          </w:tcPr>
          <w:p w14:paraId="192DADE5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0874D6A1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055A86F4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שונות</w:t>
            </w:r>
          </w:p>
        </w:tc>
        <w:tc>
          <w:tcPr>
            <w:tcW w:w="705" w:type="dxa"/>
            <w:noWrap/>
            <w:hideMark/>
          </w:tcPr>
          <w:p w14:paraId="7CF7F569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2ED258B5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30BDFFC5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C103</w:t>
            </w:r>
          </w:p>
        </w:tc>
        <w:tc>
          <w:tcPr>
            <w:tcW w:w="4307" w:type="dxa"/>
            <w:noWrap/>
            <w:hideMark/>
          </w:tcPr>
          <w:p w14:paraId="0409EEDA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בדיקת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שגיאות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כתיב</w:t>
            </w:r>
          </w:p>
        </w:tc>
        <w:tc>
          <w:tcPr>
            <w:tcW w:w="1843" w:type="dxa"/>
            <w:noWrap/>
            <w:hideMark/>
          </w:tcPr>
          <w:p w14:paraId="0C1CE336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4B454311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3B2AC2B6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שונות</w:t>
            </w:r>
          </w:p>
        </w:tc>
        <w:tc>
          <w:tcPr>
            <w:tcW w:w="705" w:type="dxa"/>
            <w:noWrap/>
            <w:hideMark/>
          </w:tcPr>
          <w:p w14:paraId="727C8A4B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354547B2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56A1DC2A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C97</w:t>
            </w:r>
          </w:p>
        </w:tc>
        <w:tc>
          <w:tcPr>
            <w:tcW w:w="4307" w:type="dxa"/>
            <w:noWrap/>
            <w:hideMark/>
          </w:tcPr>
          <w:p w14:paraId="1A880AE1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בדיקה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שיש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נקודה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בסוף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משפט</w:t>
            </w:r>
          </w:p>
        </w:tc>
        <w:tc>
          <w:tcPr>
            <w:tcW w:w="1843" w:type="dxa"/>
            <w:noWrap/>
            <w:hideMark/>
          </w:tcPr>
          <w:p w14:paraId="7016287C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1D1C1995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5A0E1868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פרטי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קשר</w:t>
            </w:r>
          </w:p>
        </w:tc>
        <w:tc>
          <w:tcPr>
            <w:tcW w:w="705" w:type="dxa"/>
            <w:noWrap/>
            <w:hideMark/>
          </w:tcPr>
          <w:p w14:paraId="69CB3F38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61D299BC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3DDC5746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C104</w:t>
            </w:r>
          </w:p>
        </w:tc>
        <w:tc>
          <w:tcPr>
            <w:tcW w:w="4307" w:type="dxa"/>
            <w:noWrap/>
            <w:hideMark/>
          </w:tcPr>
          <w:p w14:paraId="490CE994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בדיקת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שגיאות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כתיב</w:t>
            </w:r>
          </w:p>
        </w:tc>
        <w:tc>
          <w:tcPr>
            <w:tcW w:w="1843" w:type="dxa"/>
            <w:noWrap/>
            <w:hideMark/>
          </w:tcPr>
          <w:p w14:paraId="0F69A1BE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626EBABB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4CFE876D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פרטי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קשר</w:t>
            </w:r>
          </w:p>
        </w:tc>
        <w:tc>
          <w:tcPr>
            <w:tcW w:w="705" w:type="dxa"/>
            <w:noWrap/>
            <w:hideMark/>
          </w:tcPr>
          <w:p w14:paraId="5B9E453A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617E442E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6760AF11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C135</w:t>
            </w:r>
          </w:p>
        </w:tc>
        <w:tc>
          <w:tcPr>
            <w:tcW w:w="4307" w:type="dxa"/>
            <w:noWrap/>
            <w:hideMark/>
          </w:tcPr>
          <w:p w14:paraId="0328FCFD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בדיקה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שיש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נקודה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בסוף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משפט</w:t>
            </w:r>
          </w:p>
        </w:tc>
        <w:tc>
          <w:tcPr>
            <w:tcW w:w="1843" w:type="dxa"/>
            <w:noWrap/>
            <w:hideMark/>
          </w:tcPr>
          <w:p w14:paraId="567E3945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4367F139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059DEA6F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השימוש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במידע</w:t>
            </w:r>
          </w:p>
        </w:tc>
        <w:tc>
          <w:tcPr>
            <w:tcW w:w="705" w:type="dxa"/>
            <w:noWrap/>
            <w:hideMark/>
          </w:tcPr>
          <w:p w14:paraId="163745D2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1B1E64BF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40A9012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C136</w:t>
            </w:r>
          </w:p>
        </w:tc>
        <w:tc>
          <w:tcPr>
            <w:tcW w:w="4307" w:type="dxa"/>
            <w:noWrap/>
            <w:hideMark/>
          </w:tcPr>
          <w:p w14:paraId="6445E9F0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בדיקת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שגיאות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כתיב</w:t>
            </w:r>
          </w:p>
        </w:tc>
        <w:tc>
          <w:tcPr>
            <w:tcW w:w="1843" w:type="dxa"/>
            <w:noWrap/>
            <w:hideMark/>
          </w:tcPr>
          <w:p w14:paraId="692C8F80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6D8A103E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649E0632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השימוש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במידע</w:t>
            </w:r>
          </w:p>
        </w:tc>
        <w:tc>
          <w:tcPr>
            <w:tcW w:w="705" w:type="dxa"/>
            <w:noWrap/>
            <w:hideMark/>
          </w:tcPr>
          <w:p w14:paraId="1D6086C1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1257DBFA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780BA390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C137</w:t>
            </w:r>
          </w:p>
        </w:tc>
        <w:tc>
          <w:tcPr>
            <w:tcW w:w="4307" w:type="dxa"/>
            <w:noWrap/>
            <w:hideMark/>
          </w:tcPr>
          <w:p w14:paraId="718EC3A5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בדיקה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שיש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נקודה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בסוף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משפט</w:t>
            </w:r>
          </w:p>
        </w:tc>
        <w:tc>
          <w:tcPr>
            <w:tcW w:w="1843" w:type="dxa"/>
            <w:noWrap/>
            <w:hideMark/>
          </w:tcPr>
          <w:p w14:paraId="0CF4865C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1BD31CD0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0D05238B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פרסומת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צדדים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שלישיים</w:t>
            </w:r>
          </w:p>
        </w:tc>
        <w:tc>
          <w:tcPr>
            <w:tcW w:w="705" w:type="dxa"/>
            <w:noWrap/>
            <w:hideMark/>
          </w:tcPr>
          <w:p w14:paraId="19314605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50D5B7F6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F9EB519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C138</w:t>
            </w:r>
          </w:p>
        </w:tc>
        <w:tc>
          <w:tcPr>
            <w:tcW w:w="4307" w:type="dxa"/>
            <w:noWrap/>
            <w:hideMark/>
          </w:tcPr>
          <w:p w14:paraId="16967187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בדיקת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שגיאת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כתיב</w:t>
            </w:r>
          </w:p>
        </w:tc>
        <w:tc>
          <w:tcPr>
            <w:tcW w:w="1843" w:type="dxa"/>
            <w:noWrap/>
            <w:hideMark/>
          </w:tcPr>
          <w:p w14:paraId="248DFBAC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75FCAEBA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79C80D14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פרסומת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צדדים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שלישיים</w:t>
            </w:r>
          </w:p>
        </w:tc>
        <w:tc>
          <w:tcPr>
            <w:tcW w:w="705" w:type="dxa"/>
            <w:noWrap/>
            <w:hideMark/>
          </w:tcPr>
          <w:p w14:paraId="0AAAADAF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6F947200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31FF4AB5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C139</w:t>
            </w:r>
          </w:p>
        </w:tc>
        <w:tc>
          <w:tcPr>
            <w:tcW w:w="4307" w:type="dxa"/>
            <w:noWrap/>
            <w:hideMark/>
          </w:tcPr>
          <w:p w14:paraId="29E1E2A3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בדיקה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שיש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נקודה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בסוף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משפט</w:t>
            </w:r>
          </w:p>
        </w:tc>
        <w:tc>
          <w:tcPr>
            <w:tcW w:w="1843" w:type="dxa"/>
            <w:noWrap/>
            <w:hideMark/>
          </w:tcPr>
          <w:p w14:paraId="59C05BBC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438C10F1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6F72B8A0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מסירת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מידע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לצד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שלישי</w:t>
            </w:r>
          </w:p>
        </w:tc>
        <w:tc>
          <w:tcPr>
            <w:tcW w:w="705" w:type="dxa"/>
            <w:noWrap/>
            <w:hideMark/>
          </w:tcPr>
          <w:p w14:paraId="1F21D27B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52C463C5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2CE6687B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C141</w:t>
            </w:r>
          </w:p>
        </w:tc>
        <w:tc>
          <w:tcPr>
            <w:tcW w:w="4307" w:type="dxa"/>
            <w:noWrap/>
            <w:hideMark/>
          </w:tcPr>
          <w:p w14:paraId="1E43018A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בדיקת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שגיאות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כתיב</w:t>
            </w:r>
          </w:p>
        </w:tc>
        <w:tc>
          <w:tcPr>
            <w:tcW w:w="1843" w:type="dxa"/>
            <w:noWrap/>
            <w:hideMark/>
          </w:tcPr>
          <w:p w14:paraId="0B9ED038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66A6B9F3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253895AA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מסירת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מידע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לצד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שלישי</w:t>
            </w:r>
          </w:p>
        </w:tc>
        <w:tc>
          <w:tcPr>
            <w:tcW w:w="705" w:type="dxa"/>
            <w:noWrap/>
            <w:hideMark/>
          </w:tcPr>
          <w:p w14:paraId="06D2744D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56116D3C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53346670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C142</w:t>
            </w:r>
          </w:p>
        </w:tc>
        <w:tc>
          <w:tcPr>
            <w:tcW w:w="4307" w:type="dxa"/>
            <w:noWrap/>
            <w:hideMark/>
          </w:tcPr>
          <w:p w14:paraId="1C4AC9C8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בדיקה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שיש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נקודה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בסוף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משפט</w:t>
            </w:r>
          </w:p>
        </w:tc>
        <w:tc>
          <w:tcPr>
            <w:tcW w:w="1843" w:type="dxa"/>
            <w:noWrap/>
            <w:hideMark/>
          </w:tcPr>
          <w:p w14:paraId="7C2BB121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33373706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6846BAB8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אבטחת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מידע</w:t>
            </w:r>
          </w:p>
        </w:tc>
        <w:tc>
          <w:tcPr>
            <w:tcW w:w="705" w:type="dxa"/>
            <w:noWrap/>
            <w:hideMark/>
          </w:tcPr>
          <w:p w14:paraId="7C760101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709B7C92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759889F5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C143</w:t>
            </w:r>
          </w:p>
        </w:tc>
        <w:tc>
          <w:tcPr>
            <w:tcW w:w="4307" w:type="dxa"/>
            <w:noWrap/>
            <w:hideMark/>
          </w:tcPr>
          <w:p w14:paraId="77F1832C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בדיקת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שגיאות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כתיב</w:t>
            </w:r>
          </w:p>
        </w:tc>
        <w:tc>
          <w:tcPr>
            <w:tcW w:w="1843" w:type="dxa"/>
            <w:noWrap/>
            <w:hideMark/>
          </w:tcPr>
          <w:p w14:paraId="074222E7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0F41AB66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6559135C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אבטחת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מידע</w:t>
            </w:r>
          </w:p>
        </w:tc>
        <w:tc>
          <w:tcPr>
            <w:tcW w:w="705" w:type="dxa"/>
            <w:noWrap/>
            <w:hideMark/>
          </w:tcPr>
          <w:p w14:paraId="2548B02D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33A1B92B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1806DF28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C145</w:t>
            </w:r>
          </w:p>
        </w:tc>
        <w:tc>
          <w:tcPr>
            <w:tcW w:w="4307" w:type="dxa"/>
            <w:noWrap/>
            <w:hideMark/>
          </w:tcPr>
          <w:p w14:paraId="5AABCD95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בדיקת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שגיאות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כתיב</w:t>
            </w:r>
          </w:p>
        </w:tc>
        <w:tc>
          <w:tcPr>
            <w:tcW w:w="1843" w:type="dxa"/>
            <w:noWrap/>
            <w:hideMark/>
          </w:tcPr>
          <w:p w14:paraId="0BFAB4FC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2BFDD195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435E1726" w14:textId="77777777" w:rsidR="00BE5859" w:rsidRPr="0023386E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</w:rPr>
            </w:pP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</w:rPr>
              <w:t>COOKIES</w:t>
            </w:r>
          </w:p>
        </w:tc>
        <w:tc>
          <w:tcPr>
            <w:tcW w:w="705" w:type="dxa"/>
            <w:noWrap/>
            <w:hideMark/>
          </w:tcPr>
          <w:p w14:paraId="0BAAD45D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68F30385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5E49881A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C146</w:t>
            </w:r>
          </w:p>
        </w:tc>
        <w:tc>
          <w:tcPr>
            <w:tcW w:w="4307" w:type="dxa"/>
            <w:noWrap/>
            <w:hideMark/>
          </w:tcPr>
          <w:p w14:paraId="45F73359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בדיקה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שיש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נקודה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בסוף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משפט</w:t>
            </w:r>
          </w:p>
        </w:tc>
        <w:tc>
          <w:tcPr>
            <w:tcW w:w="1843" w:type="dxa"/>
            <w:noWrap/>
            <w:hideMark/>
          </w:tcPr>
          <w:p w14:paraId="3779B85F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53A2E296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2ADB78AC" w14:textId="77777777" w:rsidR="00BE5859" w:rsidRPr="0023386E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</w:rPr>
            </w:pP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</w:rPr>
              <w:t>COOKIES</w:t>
            </w:r>
          </w:p>
        </w:tc>
        <w:tc>
          <w:tcPr>
            <w:tcW w:w="705" w:type="dxa"/>
            <w:noWrap/>
            <w:hideMark/>
          </w:tcPr>
          <w:p w14:paraId="40B132B4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23A8E5CA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DDB073E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C147</w:t>
            </w:r>
          </w:p>
        </w:tc>
        <w:tc>
          <w:tcPr>
            <w:tcW w:w="4307" w:type="dxa"/>
            <w:noWrap/>
            <w:hideMark/>
          </w:tcPr>
          <w:p w14:paraId="66B1AE03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בדיקה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שיש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נקודה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בסוף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משפט</w:t>
            </w:r>
          </w:p>
        </w:tc>
        <w:tc>
          <w:tcPr>
            <w:tcW w:w="1843" w:type="dxa"/>
            <w:noWrap/>
            <w:hideMark/>
          </w:tcPr>
          <w:p w14:paraId="496D96C9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0C3E73DD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52EFACC4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נגישות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ברגר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קינג</w:t>
            </w:r>
          </w:p>
        </w:tc>
        <w:tc>
          <w:tcPr>
            <w:tcW w:w="705" w:type="dxa"/>
            <w:noWrap/>
            <w:hideMark/>
          </w:tcPr>
          <w:p w14:paraId="4FC3BFFB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63AEF6F9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2184358D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C148</w:t>
            </w:r>
          </w:p>
        </w:tc>
        <w:tc>
          <w:tcPr>
            <w:tcW w:w="4307" w:type="dxa"/>
            <w:noWrap/>
            <w:hideMark/>
          </w:tcPr>
          <w:p w14:paraId="68071A6B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בדיקת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שגיאות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כתיב</w:t>
            </w:r>
          </w:p>
        </w:tc>
        <w:tc>
          <w:tcPr>
            <w:tcW w:w="1843" w:type="dxa"/>
            <w:noWrap/>
            <w:hideMark/>
          </w:tcPr>
          <w:p w14:paraId="738D5D8D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114ACC88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7D953CDE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נגישות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ברגר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קינג</w:t>
            </w:r>
          </w:p>
        </w:tc>
        <w:tc>
          <w:tcPr>
            <w:tcW w:w="705" w:type="dxa"/>
            <w:noWrap/>
            <w:hideMark/>
          </w:tcPr>
          <w:p w14:paraId="614D0B14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29B288F1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A45A033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C149</w:t>
            </w:r>
          </w:p>
        </w:tc>
        <w:tc>
          <w:tcPr>
            <w:tcW w:w="4307" w:type="dxa"/>
            <w:noWrap/>
            <w:hideMark/>
          </w:tcPr>
          <w:p w14:paraId="6C1F9406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בדיקת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שגיאות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כתיב</w:t>
            </w:r>
          </w:p>
        </w:tc>
        <w:tc>
          <w:tcPr>
            <w:tcW w:w="1843" w:type="dxa"/>
            <w:noWrap/>
            <w:hideMark/>
          </w:tcPr>
          <w:p w14:paraId="127E9FAC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1EC035C5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4EDB8774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הסדרי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נגישות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בסניפי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החברה</w:t>
            </w:r>
          </w:p>
        </w:tc>
        <w:tc>
          <w:tcPr>
            <w:tcW w:w="705" w:type="dxa"/>
            <w:noWrap/>
            <w:hideMark/>
          </w:tcPr>
          <w:p w14:paraId="56E85284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4C2B4D04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13C4A1C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C150</w:t>
            </w:r>
          </w:p>
        </w:tc>
        <w:tc>
          <w:tcPr>
            <w:tcW w:w="4307" w:type="dxa"/>
            <w:noWrap/>
            <w:hideMark/>
          </w:tcPr>
          <w:p w14:paraId="40F3F5BB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בדיקה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שיש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נקודה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בסוף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משפט</w:t>
            </w:r>
          </w:p>
        </w:tc>
        <w:tc>
          <w:tcPr>
            <w:tcW w:w="1843" w:type="dxa"/>
            <w:noWrap/>
            <w:hideMark/>
          </w:tcPr>
          <w:p w14:paraId="6A26CD70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6DA43EF7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51107E8B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לקוחות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נגיש</w:t>
            </w:r>
          </w:p>
        </w:tc>
        <w:tc>
          <w:tcPr>
            <w:tcW w:w="705" w:type="dxa"/>
            <w:noWrap/>
            <w:hideMark/>
          </w:tcPr>
          <w:p w14:paraId="00D37B3C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043476" w:rsidRPr="005F0E6C" w14:paraId="3F961099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34367057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C151</w:t>
            </w:r>
          </w:p>
        </w:tc>
        <w:tc>
          <w:tcPr>
            <w:tcW w:w="4307" w:type="dxa"/>
            <w:noWrap/>
            <w:hideMark/>
          </w:tcPr>
          <w:p w14:paraId="27808F66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בדיקת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שגיאות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כתיב</w:t>
            </w:r>
          </w:p>
        </w:tc>
        <w:tc>
          <w:tcPr>
            <w:tcW w:w="1843" w:type="dxa"/>
            <w:noWrap/>
            <w:hideMark/>
          </w:tcPr>
          <w:p w14:paraId="0A0A1513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3FD72549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3BBE41E1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לקוחות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נגיש</w:t>
            </w:r>
          </w:p>
        </w:tc>
        <w:tc>
          <w:tcPr>
            <w:tcW w:w="705" w:type="dxa"/>
            <w:noWrap/>
            <w:hideMark/>
          </w:tcPr>
          <w:p w14:paraId="0CF21ED9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2</w:t>
            </w:r>
          </w:p>
        </w:tc>
      </w:tr>
      <w:tr w:rsidR="00BF34F0" w:rsidRPr="005F0E6C" w14:paraId="18281CB3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7B078609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C11</w:t>
            </w:r>
          </w:p>
        </w:tc>
        <w:tc>
          <w:tcPr>
            <w:tcW w:w="4307" w:type="dxa"/>
            <w:noWrap/>
            <w:hideMark/>
          </w:tcPr>
          <w:p w14:paraId="6AADF9E8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הכנסת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מספרים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בשדה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פרטי</w:t>
            </w:r>
          </w:p>
        </w:tc>
        <w:tc>
          <w:tcPr>
            <w:tcW w:w="1843" w:type="dxa"/>
            <w:noWrap/>
            <w:hideMark/>
          </w:tcPr>
          <w:p w14:paraId="2F593630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0C80A16A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3DBD080B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מועדון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חברים</w:t>
            </w:r>
          </w:p>
        </w:tc>
        <w:tc>
          <w:tcPr>
            <w:tcW w:w="705" w:type="dxa"/>
            <w:noWrap/>
            <w:hideMark/>
          </w:tcPr>
          <w:p w14:paraId="17EA721A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1</w:t>
            </w:r>
          </w:p>
        </w:tc>
      </w:tr>
      <w:tr w:rsidR="00043476" w:rsidRPr="005F0E6C" w14:paraId="3B760634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55E1BCEB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C12</w:t>
            </w:r>
          </w:p>
        </w:tc>
        <w:tc>
          <w:tcPr>
            <w:tcW w:w="4307" w:type="dxa"/>
            <w:noWrap/>
            <w:hideMark/>
          </w:tcPr>
          <w:p w14:paraId="50195E8F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הכנסת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תווים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בשדה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פרטי</w:t>
            </w:r>
          </w:p>
        </w:tc>
        <w:tc>
          <w:tcPr>
            <w:tcW w:w="1843" w:type="dxa"/>
            <w:noWrap/>
            <w:hideMark/>
          </w:tcPr>
          <w:p w14:paraId="784D6FF5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4DCD0C4E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4E5DE161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מועדון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חברים</w:t>
            </w:r>
          </w:p>
        </w:tc>
        <w:tc>
          <w:tcPr>
            <w:tcW w:w="705" w:type="dxa"/>
            <w:noWrap/>
            <w:hideMark/>
          </w:tcPr>
          <w:p w14:paraId="029C264D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1</w:t>
            </w:r>
          </w:p>
        </w:tc>
      </w:tr>
      <w:tr w:rsidR="00BF34F0" w:rsidRPr="005F0E6C" w14:paraId="19008E81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39D8D581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C66</w:t>
            </w:r>
          </w:p>
        </w:tc>
        <w:tc>
          <w:tcPr>
            <w:tcW w:w="4307" w:type="dxa"/>
            <w:noWrap/>
            <w:hideMark/>
          </w:tcPr>
          <w:p w14:paraId="4E8393D3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הרשמה</w:t>
            </w:r>
          </w:p>
        </w:tc>
        <w:tc>
          <w:tcPr>
            <w:tcW w:w="1843" w:type="dxa"/>
            <w:noWrap/>
            <w:hideMark/>
          </w:tcPr>
          <w:p w14:paraId="28CAD6F4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08A50531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3DC4E545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מועדון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חברים</w:t>
            </w:r>
          </w:p>
        </w:tc>
        <w:tc>
          <w:tcPr>
            <w:tcW w:w="705" w:type="dxa"/>
            <w:noWrap/>
            <w:hideMark/>
          </w:tcPr>
          <w:p w14:paraId="459C51F2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1</w:t>
            </w:r>
          </w:p>
        </w:tc>
      </w:tr>
      <w:tr w:rsidR="00043476" w:rsidRPr="005F0E6C" w14:paraId="045CE466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5679952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C67</w:t>
            </w:r>
          </w:p>
        </w:tc>
        <w:tc>
          <w:tcPr>
            <w:tcW w:w="4307" w:type="dxa"/>
            <w:noWrap/>
            <w:hideMark/>
          </w:tcPr>
          <w:p w14:paraId="3271A9F1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הרשמה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למועדון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חברים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,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הרשמה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אותם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פרטי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זיהוי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זהים</w:t>
            </w:r>
          </w:p>
        </w:tc>
        <w:tc>
          <w:tcPr>
            <w:tcW w:w="1843" w:type="dxa"/>
            <w:noWrap/>
            <w:hideMark/>
          </w:tcPr>
          <w:p w14:paraId="4D916382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5DA34DB6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5CE93700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מועדון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חברים</w:t>
            </w:r>
          </w:p>
        </w:tc>
        <w:tc>
          <w:tcPr>
            <w:tcW w:w="705" w:type="dxa"/>
            <w:noWrap/>
            <w:hideMark/>
          </w:tcPr>
          <w:p w14:paraId="79EFECD0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1</w:t>
            </w:r>
          </w:p>
        </w:tc>
      </w:tr>
      <w:tr w:rsidR="00BF34F0" w:rsidRPr="005F0E6C" w14:paraId="554B49C6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7AB2C1D7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C124</w:t>
            </w:r>
          </w:p>
        </w:tc>
        <w:tc>
          <w:tcPr>
            <w:tcW w:w="4307" w:type="dxa"/>
            <w:noWrap/>
            <w:hideMark/>
          </w:tcPr>
          <w:p w14:paraId="36C35C6D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WhatsApp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תעביר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אותי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להתכתבות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שירות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לקוחו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בורגר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קינג</w:t>
            </w:r>
          </w:p>
        </w:tc>
        <w:tc>
          <w:tcPr>
            <w:tcW w:w="1843" w:type="dxa"/>
            <w:noWrap/>
            <w:hideMark/>
          </w:tcPr>
          <w:p w14:paraId="7FBD9D3B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Rita Petrenko</w:t>
            </w:r>
          </w:p>
        </w:tc>
        <w:tc>
          <w:tcPr>
            <w:tcW w:w="1208" w:type="dxa"/>
            <w:noWrap/>
            <w:hideMark/>
          </w:tcPr>
          <w:p w14:paraId="2845E642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1C9F3557" w14:textId="77777777" w:rsidR="00BE5859" w:rsidRPr="0023386E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</w:rPr>
            </w:pP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</w:rPr>
              <w:t>WhatsApp</w:t>
            </w:r>
          </w:p>
        </w:tc>
        <w:tc>
          <w:tcPr>
            <w:tcW w:w="705" w:type="dxa"/>
            <w:noWrap/>
            <w:hideMark/>
          </w:tcPr>
          <w:p w14:paraId="22CE0966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0</w:t>
            </w:r>
          </w:p>
        </w:tc>
      </w:tr>
      <w:tr w:rsidR="00043476" w:rsidRPr="005F0E6C" w14:paraId="5F11D31A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45A01DA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C125</w:t>
            </w:r>
          </w:p>
        </w:tc>
        <w:tc>
          <w:tcPr>
            <w:tcW w:w="4307" w:type="dxa"/>
            <w:noWrap/>
            <w:hideMark/>
          </w:tcPr>
          <w:p w14:paraId="4C05E8A1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AMAZING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יעביר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אותי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לעמוד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משלוחים</w:t>
            </w:r>
          </w:p>
        </w:tc>
        <w:tc>
          <w:tcPr>
            <w:tcW w:w="1843" w:type="dxa"/>
            <w:noWrap/>
            <w:hideMark/>
          </w:tcPr>
          <w:p w14:paraId="19BA3990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Rita Petrenko</w:t>
            </w:r>
          </w:p>
        </w:tc>
        <w:tc>
          <w:tcPr>
            <w:tcW w:w="1208" w:type="dxa"/>
            <w:noWrap/>
            <w:hideMark/>
          </w:tcPr>
          <w:p w14:paraId="183F1152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46883F9F" w14:textId="77777777" w:rsidR="00BE5859" w:rsidRPr="0023386E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</w:rPr>
            </w:pPr>
            <w:r w:rsidRPr="0023386E">
              <w:rPr>
                <w:rFonts w:ascii="Malgun Gothic Semilight" w:eastAsia="Malgun Gothic Semilight" w:hAnsi="Malgun Gothic Semilight" w:cs="Malgun Gothic Semilight"/>
                <w:b/>
                <w:bCs/>
                <w:color w:val="000000"/>
                <w:sz w:val="24"/>
                <w:szCs w:val="24"/>
              </w:rPr>
              <w:t>AMAZING</w:t>
            </w:r>
          </w:p>
        </w:tc>
        <w:tc>
          <w:tcPr>
            <w:tcW w:w="705" w:type="dxa"/>
            <w:noWrap/>
            <w:hideMark/>
          </w:tcPr>
          <w:p w14:paraId="73FD7F84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0</w:t>
            </w:r>
          </w:p>
        </w:tc>
      </w:tr>
      <w:tr w:rsidR="00BF34F0" w:rsidRPr="005F0E6C" w14:paraId="017B7BAF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9DC78DE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C64</w:t>
            </w:r>
          </w:p>
        </w:tc>
        <w:tc>
          <w:tcPr>
            <w:tcW w:w="4307" w:type="dxa"/>
            <w:noWrap/>
            <w:hideMark/>
          </w:tcPr>
          <w:p w14:paraId="2A15B01F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התנתקות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מהחשבון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וכניסה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מחדש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לחשבון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תשמור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נתוני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הסל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שלי</w:t>
            </w:r>
          </w:p>
        </w:tc>
        <w:tc>
          <w:tcPr>
            <w:tcW w:w="1843" w:type="dxa"/>
            <w:noWrap/>
            <w:hideMark/>
          </w:tcPr>
          <w:p w14:paraId="1D125614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637CF54F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4BDBD2CE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בדיקות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שרידות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והתאוששות</w:t>
            </w:r>
          </w:p>
        </w:tc>
        <w:tc>
          <w:tcPr>
            <w:tcW w:w="705" w:type="dxa"/>
            <w:noWrap/>
            <w:hideMark/>
          </w:tcPr>
          <w:p w14:paraId="4B331362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0</w:t>
            </w:r>
          </w:p>
        </w:tc>
      </w:tr>
      <w:tr w:rsidR="00043476" w:rsidRPr="005F0E6C" w14:paraId="60D4FE55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79449D52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C65</w:t>
            </w:r>
          </w:p>
        </w:tc>
        <w:tc>
          <w:tcPr>
            <w:tcW w:w="4307" w:type="dxa"/>
            <w:noWrap/>
            <w:hideMark/>
          </w:tcPr>
          <w:p w14:paraId="58544E32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התנתקות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מהחשבון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ומחיקת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האפליקציה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,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התקנה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מחדש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האפליקציה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וכניסה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לחשבון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תשמור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נתוני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הסל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שלי</w:t>
            </w:r>
          </w:p>
        </w:tc>
        <w:tc>
          <w:tcPr>
            <w:tcW w:w="1843" w:type="dxa"/>
            <w:noWrap/>
            <w:hideMark/>
          </w:tcPr>
          <w:p w14:paraId="3548BFD6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42F44F41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31915AA3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בדיקות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שרידות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והתאוששות</w:t>
            </w:r>
          </w:p>
        </w:tc>
        <w:tc>
          <w:tcPr>
            <w:tcW w:w="705" w:type="dxa"/>
            <w:noWrap/>
            <w:hideMark/>
          </w:tcPr>
          <w:p w14:paraId="304EF9E1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0</w:t>
            </w:r>
          </w:p>
        </w:tc>
      </w:tr>
      <w:tr w:rsidR="00BF34F0" w:rsidRPr="005F0E6C" w14:paraId="45B51601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662DFBA9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C123</w:t>
            </w:r>
          </w:p>
        </w:tc>
        <w:tc>
          <w:tcPr>
            <w:tcW w:w="4307" w:type="dxa"/>
            <w:noWrap/>
            <w:hideMark/>
          </w:tcPr>
          <w:p w14:paraId="0D1C7B1C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בדיקת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היסטוריית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הזמנות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משתמש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קיים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אחרי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מחיקה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והתקנה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אפליקציה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מחדש</w:t>
            </w:r>
          </w:p>
        </w:tc>
        <w:tc>
          <w:tcPr>
            <w:tcW w:w="1843" w:type="dxa"/>
            <w:noWrap/>
            <w:hideMark/>
          </w:tcPr>
          <w:p w14:paraId="18AB8630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Rita Petrenko</w:t>
            </w:r>
          </w:p>
        </w:tc>
        <w:tc>
          <w:tcPr>
            <w:tcW w:w="1208" w:type="dxa"/>
            <w:noWrap/>
            <w:hideMark/>
          </w:tcPr>
          <w:p w14:paraId="0747AEF1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640EFC4F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בדיקות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שרידות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והתאוששות</w:t>
            </w:r>
          </w:p>
        </w:tc>
        <w:tc>
          <w:tcPr>
            <w:tcW w:w="705" w:type="dxa"/>
            <w:noWrap/>
            <w:hideMark/>
          </w:tcPr>
          <w:p w14:paraId="2DF25BB6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0</w:t>
            </w:r>
          </w:p>
        </w:tc>
      </w:tr>
      <w:tr w:rsidR="00043476" w:rsidRPr="005F0E6C" w14:paraId="0F66B31D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F1A09BE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C72</w:t>
            </w:r>
          </w:p>
        </w:tc>
        <w:tc>
          <w:tcPr>
            <w:tcW w:w="4307" w:type="dxa"/>
            <w:noWrap/>
            <w:hideMark/>
          </w:tcPr>
          <w:p w14:paraId="34F48EA6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לוגו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האתר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,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יוביל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אותי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לדף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הראשי</w:t>
            </w:r>
          </w:p>
        </w:tc>
        <w:tc>
          <w:tcPr>
            <w:tcW w:w="1843" w:type="dxa"/>
            <w:noWrap/>
            <w:hideMark/>
          </w:tcPr>
          <w:p w14:paraId="25113ADE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210C11D8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671551F9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לוגו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האתר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בראש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העמוד</w:t>
            </w:r>
          </w:p>
        </w:tc>
        <w:tc>
          <w:tcPr>
            <w:tcW w:w="705" w:type="dxa"/>
            <w:noWrap/>
            <w:hideMark/>
          </w:tcPr>
          <w:p w14:paraId="37F6BABD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0</w:t>
            </w:r>
          </w:p>
        </w:tc>
      </w:tr>
      <w:tr w:rsidR="00BF34F0" w:rsidRPr="005F0E6C" w14:paraId="790C330E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71F219D4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C74</w:t>
            </w:r>
          </w:p>
        </w:tc>
        <w:tc>
          <w:tcPr>
            <w:tcW w:w="4307" w:type="dxa"/>
            <w:noWrap/>
            <w:hideMark/>
          </w:tcPr>
          <w:p w14:paraId="6FD5BFFE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בדיקה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שהמבצע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פועל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-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בכל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קנייה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80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""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ח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ניתן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לרכוש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הפריזבי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בתוספת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10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""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ח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בלבד</w:t>
            </w:r>
          </w:p>
        </w:tc>
        <w:tc>
          <w:tcPr>
            <w:tcW w:w="1843" w:type="dxa"/>
            <w:noWrap/>
            <w:hideMark/>
          </w:tcPr>
          <w:p w14:paraId="7633555A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2A5E550F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7FF1E18F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מבצעים</w:t>
            </w:r>
          </w:p>
        </w:tc>
        <w:tc>
          <w:tcPr>
            <w:tcW w:w="705" w:type="dxa"/>
            <w:noWrap/>
            <w:hideMark/>
          </w:tcPr>
          <w:p w14:paraId="7D67253B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0</w:t>
            </w:r>
          </w:p>
        </w:tc>
      </w:tr>
      <w:tr w:rsidR="00043476" w:rsidRPr="005F0E6C" w14:paraId="50B4E8FC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640F8C35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C75</w:t>
            </w:r>
          </w:p>
        </w:tc>
        <w:tc>
          <w:tcPr>
            <w:tcW w:w="4307" w:type="dxa"/>
            <w:noWrap/>
            <w:hideMark/>
          </w:tcPr>
          <w:p w14:paraId="4382AB4A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בדיקה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שהמבצע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פועל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-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בכל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קנייה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מוגדלת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הוסיפו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18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""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ח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וקבלו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כוס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רב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פעמית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וריפיל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לשתייה</w:t>
            </w:r>
          </w:p>
        </w:tc>
        <w:tc>
          <w:tcPr>
            <w:tcW w:w="1843" w:type="dxa"/>
            <w:noWrap/>
            <w:hideMark/>
          </w:tcPr>
          <w:p w14:paraId="06F20E27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0F15A099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4BBECA6C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מבצעים</w:t>
            </w:r>
          </w:p>
        </w:tc>
        <w:tc>
          <w:tcPr>
            <w:tcW w:w="705" w:type="dxa"/>
            <w:noWrap/>
            <w:hideMark/>
          </w:tcPr>
          <w:p w14:paraId="71687DF4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0</w:t>
            </w:r>
          </w:p>
        </w:tc>
      </w:tr>
      <w:tr w:rsidR="00BF34F0" w:rsidRPr="005F0E6C" w14:paraId="5347B89B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75AE263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C76</w:t>
            </w:r>
          </w:p>
        </w:tc>
        <w:tc>
          <w:tcPr>
            <w:tcW w:w="4307" w:type="dxa"/>
            <w:noWrap/>
            <w:hideMark/>
          </w:tcPr>
          <w:p w14:paraId="04ABDDD0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בדיקה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שהמבצע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פועל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- 3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- 135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""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ח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במקום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- 159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""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ח</w:t>
            </w:r>
          </w:p>
        </w:tc>
        <w:tc>
          <w:tcPr>
            <w:tcW w:w="1843" w:type="dxa"/>
            <w:noWrap/>
            <w:hideMark/>
          </w:tcPr>
          <w:p w14:paraId="506932FA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6ED5866C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1092C2C4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מבצעים</w:t>
            </w:r>
          </w:p>
        </w:tc>
        <w:tc>
          <w:tcPr>
            <w:tcW w:w="705" w:type="dxa"/>
            <w:noWrap/>
            <w:hideMark/>
          </w:tcPr>
          <w:p w14:paraId="69469179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0</w:t>
            </w:r>
          </w:p>
        </w:tc>
      </w:tr>
      <w:tr w:rsidR="00043476" w:rsidRPr="005F0E6C" w14:paraId="3B081058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0181F07F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C77</w:t>
            </w:r>
          </w:p>
        </w:tc>
        <w:tc>
          <w:tcPr>
            <w:tcW w:w="4307" w:type="dxa"/>
            <w:noWrap/>
            <w:hideMark/>
          </w:tcPr>
          <w:p w14:paraId="70F3F7F9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בדיקה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שהמבצע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פועל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- 4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וופר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- 180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""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ח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במקום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- 212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""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ח</w:t>
            </w:r>
          </w:p>
        </w:tc>
        <w:tc>
          <w:tcPr>
            <w:tcW w:w="1843" w:type="dxa"/>
            <w:noWrap/>
            <w:hideMark/>
          </w:tcPr>
          <w:p w14:paraId="5A7D025E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08D0BFB8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4B57BB14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מבצעים</w:t>
            </w:r>
          </w:p>
        </w:tc>
        <w:tc>
          <w:tcPr>
            <w:tcW w:w="705" w:type="dxa"/>
            <w:noWrap/>
            <w:hideMark/>
          </w:tcPr>
          <w:p w14:paraId="7FB0C1CF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0</w:t>
            </w:r>
          </w:p>
        </w:tc>
      </w:tr>
      <w:tr w:rsidR="00BF34F0" w:rsidRPr="005F0E6C" w14:paraId="33207ED9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3F67DA68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C78</w:t>
            </w:r>
          </w:p>
        </w:tc>
        <w:tc>
          <w:tcPr>
            <w:tcW w:w="4307" w:type="dxa"/>
            <w:noWrap/>
            <w:hideMark/>
          </w:tcPr>
          <w:p w14:paraId="0E32AAD7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בדיקה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שהמבצע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פועל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-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קבלו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10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אחוז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הנחה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ארוחות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מוגדלות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br/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Veggie Kings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של</w:t>
            </w:r>
          </w:p>
        </w:tc>
        <w:tc>
          <w:tcPr>
            <w:tcW w:w="1843" w:type="dxa"/>
            <w:noWrap/>
            <w:hideMark/>
          </w:tcPr>
          <w:p w14:paraId="48D0B287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095DB645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6B2624A5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מבצעים</w:t>
            </w:r>
          </w:p>
        </w:tc>
        <w:tc>
          <w:tcPr>
            <w:tcW w:w="705" w:type="dxa"/>
            <w:noWrap/>
            <w:hideMark/>
          </w:tcPr>
          <w:p w14:paraId="3158B4E5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0</w:t>
            </w:r>
          </w:p>
        </w:tc>
      </w:tr>
      <w:tr w:rsidR="00043476" w:rsidRPr="005F0E6C" w14:paraId="072168B3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00AF1384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C105</w:t>
            </w:r>
          </w:p>
        </w:tc>
        <w:tc>
          <w:tcPr>
            <w:tcW w:w="4307" w:type="dxa"/>
            <w:noWrap/>
            <w:hideMark/>
          </w:tcPr>
          <w:p w14:paraId="578C69C5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בדיקה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איפוס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נגישות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יאפס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הלחצנים</w:t>
            </w:r>
          </w:p>
        </w:tc>
        <w:tc>
          <w:tcPr>
            <w:tcW w:w="1843" w:type="dxa"/>
            <w:noWrap/>
            <w:hideMark/>
          </w:tcPr>
          <w:p w14:paraId="40C29AF6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04BF9FFE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466997D5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איפוס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נגישות</w:t>
            </w:r>
          </w:p>
        </w:tc>
        <w:tc>
          <w:tcPr>
            <w:tcW w:w="705" w:type="dxa"/>
            <w:noWrap/>
            <w:hideMark/>
          </w:tcPr>
          <w:p w14:paraId="5BF2A7EF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1</w:t>
            </w:r>
          </w:p>
        </w:tc>
      </w:tr>
      <w:tr w:rsidR="00BF34F0" w:rsidRPr="005F0E6C" w14:paraId="41A93CD2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27BA4B95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C115</w:t>
            </w:r>
          </w:p>
        </w:tc>
        <w:tc>
          <w:tcPr>
            <w:tcW w:w="4307" w:type="dxa"/>
            <w:noWrap/>
            <w:hideMark/>
          </w:tcPr>
          <w:p w14:paraId="30F26194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הכנסת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מייל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לא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תקין</w:t>
            </w:r>
          </w:p>
        </w:tc>
        <w:tc>
          <w:tcPr>
            <w:tcW w:w="1843" w:type="dxa"/>
            <w:noWrap/>
            <w:hideMark/>
          </w:tcPr>
          <w:p w14:paraId="5D964B6C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69D85436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2B237DA0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שליחת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משוב</w:t>
            </w:r>
          </w:p>
        </w:tc>
        <w:tc>
          <w:tcPr>
            <w:tcW w:w="705" w:type="dxa"/>
            <w:noWrap/>
            <w:hideMark/>
          </w:tcPr>
          <w:p w14:paraId="0B972D15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1</w:t>
            </w:r>
          </w:p>
        </w:tc>
      </w:tr>
      <w:tr w:rsidR="00043476" w:rsidRPr="005F0E6C" w14:paraId="418936A0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148F14FD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C116</w:t>
            </w:r>
          </w:p>
        </w:tc>
        <w:tc>
          <w:tcPr>
            <w:tcW w:w="4307" w:type="dxa"/>
            <w:noWrap/>
            <w:hideMark/>
          </w:tcPr>
          <w:p w14:paraId="5024F970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הכנסת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מייל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תקין</w:t>
            </w:r>
          </w:p>
        </w:tc>
        <w:tc>
          <w:tcPr>
            <w:tcW w:w="1843" w:type="dxa"/>
            <w:noWrap/>
            <w:hideMark/>
          </w:tcPr>
          <w:p w14:paraId="35821B20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5B576181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42448B9F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שליחת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משוב</w:t>
            </w:r>
          </w:p>
        </w:tc>
        <w:tc>
          <w:tcPr>
            <w:tcW w:w="705" w:type="dxa"/>
            <w:noWrap/>
            <w:hideMark/>
          </w:tcPr>
          <w:p w14:paraId="5AAD32F8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1</w:t>
            </w:r>
          </w:p>
        </w:tc>
      </w:tr>
      <w:tr w:rsidR="00BF34F0" w:rsidRPr="005F0E6C" w14:paraId="50FDCDE8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8016C7E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C117</w:t>
            </w:r>
          </w:p>
        </w:tc>
        <w:tc>
          <w:tcPr>
            <w:tcW w:w="4307" w:type="dxa"/>
            <w:noWrap/>
            <w:hideMark/>
          </w:tcPr>
          <w:p w14:paraId="79AC0BD7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הכנסת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פרטי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בשדה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: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מלא</w:t>
            </w:r>
          </w:p>
        </w:tc>
        <w:tc>
          <w:tcPr>
            <w:tcW w:w="1843" w:type="dxa"/>
            <w:noWrap/>
            <w:hideMark/>
          </w:tcPr>
          <w:p w14:paraId="584F30CA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710F8E9F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7CDF5069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שליחת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משוב</w:t>
            </w:r>
          </w:p>
        </w:tc>
        <w:tc>
          <w:tcPr>
            <w:tcW w:w="705" w:type="dxa"/>
            <w:noWrap/>
            <w:hideMark/>
          </w:tcPr>
          <w:p w14:paraId="1E1CC6A8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1</w:t>
            </w:r>
          </w:p>
        </w:tc>
      </w:tr>
      <w:tr w:rsidR="00043476" w:rsidRPr="005F0E6C" w14:paraId="0BFED4B0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33D123EF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C118</w:t>
            </w:r>
          </w:p>
        </w:tc>
        <w:tc>
          <w:tcPr>
            <w:tcW w:w="4307" w:type="dxa"/>
            <w:noWrap/>
            <w:hideMark/>
          </w:tcPr>
          <w:p w14:paraId="795C5BD1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כפתור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שליחה</w:t>
            </w:r>
          </w:p>
        </w:tc>
        <w:tc>
          <w:tcPr>
            <w:tcW w:w="1843" w:type="dxa"/>
            <w:noWrap/>
            <w:hideMark/>
          </w:tcPr>
          <w:p w14:paraId="673B5284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69D979E0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5725841B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שליחת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משוב</w:t>
            </w:r>
          </w:p>
        </w:tc>
        <w:tc>
          <w:tcPr>
            <w:tcW w:w="705" w:type="dxa"/>
            <w:noWrap/>
            <w:hideMark/>
          </w:tcPr>
          <w:p w14:paraId="5549D1B4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1</w:t>
            </w:r>
          </w:p>
        </w:tc>
      </w:tr>
      <w:tr w:rsidR="00BF34F0" w:rsidRPr="005F0E6C" w14:paraId="7774D885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A3225CD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C106</w:t>
            </w:r>
          </w:p>
        </w:tc>
        <w:tc>
          <w:tcPr>
            <w:tcW w:w="4307" w:type="dxa"/>
            <w:noWrap/>
            <w:hideMark/>
          </w:tcPr>
          <w:p w14:paraId="00E0F65A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מונוכרום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-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תמיר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צבעי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האתר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-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לבן</w:t>
            </w:r>
          </w:p>
        </w:tc>
        <w:tc>
          <w:tcPr>
            <w:tcW w:w="1843" w:type="dxa"/>
            <w:noWrap/>
            <w:hideMark/>
          </w:tcPr>
          <w:p w14:paraId="51579C1B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290CA79B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6586A48C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לחצנים</w:t>
            </w:r>
          </w:p>
        </w:tc>
        <w:tc>
          <w:tcPr>
            <w:tcW w:w="705" w:type="dxa"/>
            <w:noWrap/>
            <w:hideMark/>
          </w:tcPr>
          <w:p w14:paraId="79637462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1</w:t>
            </w:r>
          </w:p>
        </w:tc>
      </w:tr>
      <w:tr w:rsidR="00043476" w:rsidRPr="005F0E6C" w14:paraId="504D70AD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58A36F82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C107</w:t>
            </w:r>
          </w:p>
        </w:tc>
        <w:tc>
          <w:tcPr>
            <w:tcW w:w="4307" w:type="dxa"/>
            <w:noWrap/>
            <w:hideMark/>
          </w:tcPr>
          <w:p w14:paraId="10F9BE8C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נגידיות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כהה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-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רקע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האתר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לשחור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הגופנים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לבהיר</w:t>
            </w:r>
          </w:p>
        </w:tc>
        <w:tc>
          <w:tcPr>
            <w:tcW w:w="1843" w:type="dxa"/>
            <w:noWrap/>
            <w:hideMark/>
          </w:tcPr>
          <w:p w14:paraId="580FBF0C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6F21266B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65CBC8C3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לחצנים</w:t>
            </w:r>
          </w:p>
        </w:tc>
        <w:tc>
          <w:tcPr>
            <w:tcW w:w="705" w:type="dxa"/>
            <w:noWrap/>
            <w:hideMark/>
          </w:tcPr>
          <w:p w14:paraId="55E1BE46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1</w:t>
            </w:r>
          </w:p>
        </w:tc>
      </w:tr>
      <w:tr w:rsidR="00BF34F0" w:rsidRPr="005F0E6C" w14:paraId="58825B6C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45E8703E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C108</w:t>
            </w:r>
          </w:p>
        </w:tc>
        <w:tc>
          <w:tcPr>
            <w:tcW w:w="4307" w:type="dxa"/>
            <w:noWrap/>
            <w:hideMark/>
          </w:tcPr>
          <w:p w14:paraId="0126DABC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ניגודיות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בהירה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-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תשנה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רקע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האתר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ללבן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הגופנים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לכהים</w:t>
            </w:r>
          </w:p>
        </w:tc>
        <w:tc>
          <w:tcPr>
            <w:tcW w:w="1843" w:type="dxa"/>
            <w:noWrap/>
            <w:hideMark/>
          </w:tcPr>
          <w:p w14:paraId="4AA21A77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47DE1B9A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2ED5B61E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לחצנים</w:t>
            </w:r>
          </w:p>
        </w:tc>
        <w:tc>
          <w:tcPr>
            <w:tcW w:w="705" w:type="dxa"/>
            <w:noWrap/>
            <w:hideMark/>
          </w:tcPr>
          <w:p w14:paraId="57B86833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1</w:t>
            </w:r>
          </w:p>
        </w:tc>
      </w:tr>
      <w:tr w:rsidR="00043476" w:rsidRPr="005F0E6C" w14:paraId="718BC482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1BFA117B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C109</w:t>
            </w:r>
          </w:p>
        </w:tc>
        <w:tc>
          <w:tcPr>
            <w:tcW w:w="4307" w:type="dxa"/>
            <w:noWrap/>
            <w:hideMark/>
          </w:tcPr>
          <w:p w14:paraId="637D6DF4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הגדלת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גופן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-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תגדיל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הגופן</w:t>
            </w:r>
          </w:p>
        </w:tc>
        <w:tc>
          <w:tcPr>
            <w:tcW w:w="1843" w:type="dxa"/>
            <w:noWrap/>
            <w:hideMark/>
          </w:tcPr>
          <w:p w14:paraId="5DF01469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5E4BFA20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23C792BD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לחצנים</w:t>
            </w:r>
          </w:p>
        </w:tc>
        <w:tc>
          <w:tcPr>
            <w:tcW w:w="705" w:type="dxa"/>
            <w:noWrap/>
            <w:hideMark/>
          </w:tcPr>
          <w:p w14:paraId="3A5532D4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1</w:t>
            </w:r>
          </w:p>
        </w:tc>
      </w:tr>
      <w:tr w:rsidR="00BF34F0" w:rsidRPr="005F0E6C" w14:paraId="4C560ED5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19FE92BC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C110</w:t>
            </w:r>
          </w:p>
        </w:tc>
        <w:tc>
          <w:tcPr>
            <w:tcW w:w="4307" w:type="dxa"/>
            <w:noWrap/>
            <w:hideMark/>
          </w:tcPr>
          <w:p w14:paraId="564FF22A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הקטנת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גופן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-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תקטין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הגופן</w:t>
            </w:r>
          </w:p>
        </w:tc>
        <w:tc>
          <w:tcPr>
            <w:tcW w:w="1843" w:type="dxa"/>
            <w:noWrap/>
            <w:hideMark/>
          </w:tcPr>
          <w:p w14:paraId="540A141E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21B29B17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5BF4932D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לחצנים</w:t>
            </w:r>
          </w:p>
        </w:tc>
        <w:tc>
          <w:tcPr>
            <w:tcW w:w="705" w:type="dxa"/>
            <w:noWrap/>
            <w:hideMark/>
          </w:tcPr>
          <w:p w14:paraId="50BF0CAC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1</w:t>
            </w:r>
          </w:p>
        </w:tc>
      </w:tr>
      <w:tr w:rsidR="00043476" w:rsidRPr="005F0E6C" w14:paraId="067E3518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1C83CDE2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C111</w:t>
            </w:r>
          </w:p>
        </w:tc>
        <w:tc>
          <w:tcPr>
            <w:tcW w:w="4307" w:type="dxa"/>
            <w:noWrap/>
            <w:hideMark/>
          </w:tcPr>
          <w:p w14:paraId="077E1C0A" w14:textId="173774F4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גופן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קריא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-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תמיר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גופני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האתר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לגופנים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נטולי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תגים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הנוחים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לקריאה</w:t>
            </w:r>
          </w:p>
        </w:tc>
        <w:tc>
          <w:tcPr>
            <w:tcW w:w="1843" w:type="dxa"/>
            <w:noWrap/>
            <w:hideMark/>
          </w:tcPr>
          <w:p w14:paraId="0C06634F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6C1C7F99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1C580FBD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לחצנים</w:t>
            </w:r>
          </w:p>
        </w:tc>
        <w:tc>
          <w:tcPr>
            <w:tcW w:w="705" w:type="dxa"/>
            <w:noWrap/>
            <w:hideMark/>
          </w:tcPr>
          <w:p w14:paraId="79608293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1</w:t>
            </w:r>
          </w:p>
        </w:tc>
      </w:tr>
      <w:tr w:rsidR="00BF34F0" w:rsidRPr="005F0E6C" w14:paraId="01D375D6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32C79E94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C112</w:t>
            </w:r>
          </w:p>
        </w:tc>
        <w:tc>
          <w:tcPr>
            <w:tcW w:w="4307" w:type="dxa"/>
            <w:noWrap/>
            <w:hideMark/>
          </w:tcPr>
          <w:p w14:paraId="2F1B6AD5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הדגשת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קישורים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>-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תבליט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קישורי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האתר</w:t>
            </w:r>
          </w:p>
        </w:tc>
        <w:tc>
          <w:tcPr>
            <w:tcW w:w="1843" w:type="dxa"/>
            <w:noWrap/>
            <w:hideMark/>
          </w:tcPr>
          <w:p w14:paraId="49DE49C4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6FC0BC9E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5010E020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לחצנים</w:t>
            </w:r>
          </w:p>
        </w:tc>
        <w:tc>
          <w:tcPr>
            <w:tcW w:w="705" w:type="dxa"/>
            <w:noWrap/>
            <w:hideMark/>
          </w:tcPr>
          <w:p w14:paraId="327306AA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1</w:t>
            </w:r>
          </w:p>
        </w:tc>
      </w:tr>
      <w:tr w:rsidR="00043476" w:rsidRPr="005F0E6C" w14:paraId="03A5EB39" w14:textId="77777777" w:rsidTr="00BF34F0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285C508F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C113</w:t>
            </w:r>
          </w:p>
        </w:tc>
        <w:tc>
          <w:tcPr>
            <w:tcW w:w="4307" w:type="dxa"/>
            <w:noWrap/>
            <w:hideMark/>
          </w:tcPr>
          <w:p w14:paraId="788B522B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הדגשת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כותרות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-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תבליט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כותרות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האתר</w:t>
            </w:r>
          </w:p>
        </w:tc>
        <w:tc>
          <w:tcPr>
            <w:tcW w:w="1843" w:type="dxa"/>
            <w:noWrap/>
            <w:hideMark/>
          </w:tcPr>
          <w:p w14:paraId="13DC32C3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01940F20" w14:textId="77777777" w:rsidR="00BE5859" w:rsidRPr="00BE5859" w:rsidRDefault="00BE5859" w:rsidP="00BE58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2814FF84" w14:textId="77777777" w:rsidR="00BE5859" w:rsidRPr="00BE5859" w:rsidRDefault="00BE5859" w:rsidP="00BE5859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לחצנים</w:t>
            </w:r>
          </w:p>
        </w:tc>
        <w:tc>
          <w:tcPr>
            <w:tcW w:w="705" w:type="dxa"/>
            <w:noWrap/>
            <w:hideMark/>
          </w:tcPr>
          <w:p w14:paraId="489B29F8" w14:textId="77777777" w:rsidR="00BE5859" w:rsidRPr="00BE5859" w:rsidRDefault="00BE5859" w:rsidP="00BE585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1</w:t>
            </w:r>
          </w:p>
        </w:tc>
      </w:tr>
      <w:tr w:rsidR="00BF34F0" w:rsidRPr="005F0E6C" w14:paraId="0BC1C418" w14:textId="77777777" w:rsidTr="00BF34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1" w:type="dxa"/>
            <w:noWrap/>
            <w:hideMark/>
          </w:tcPr>
          <w:p w14:paraId="0F3D9684" w14:textId="77777777" w:rsidR="00BE5859" w:rsidRPr="00BE5859" w:rsidRDefault="00BE5859" w:rsidP="00BE5859">
            <w:pPr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b w:val="0"/>
                <w:bCs w:val="0"/>
                <w:color w:val="000000"/>
                <w:sz w:val="20"/>
                <w:szCs w:val="20"/>
              </w:rPr>
              <w:t>C114</w:t>
            </w:r>
          </w:p>
        </w:tc>
        <w:tc>
          <w:tcPr>
            <w:tcW w:w="4307" w:type="dxa"/>
            <w:noWrap/>
            <w:hideMark/>
          </w:tcPr>
          <w:p w14:paraId="48C41141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לחיצה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על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ביטול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הבהובים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-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תקפיא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אלמנטים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נעים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ומונפשים</w:t>
            </w: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  <w:rtl/>
              </w:rPr>
              <w:t xml:space="preserve"> </w:t>
            </w: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בדף</w:t>
            </w:r>
          </w:p>
        </w:tc>
        <w:tc>
          <w:tcPr>
            <w:tcW w:w="1843" w:type="dxa"/>
            <w:noWrap/>
            <w:hideMark/>
          </w:tcPr>
          <w:p w14:paraId="24D6D982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Yuval Davidov</w:t>
            </w:r>
          </w:p>
        </w:tc>
        <w:tc>
          <w:tcPr>
            <w:tcW w:w="1208" w:type="dxa"/>
            <w:noWrap/>
            <w:hideMark/>
          </w:tcPr>
          <w:p w14:paraId="61632378" w14:textId="77777777" w:rsidR="00BE5859" w:rsidRPr="00BE5859" w:rsidRDefault="00BE5859" w:rsidP="00BE58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  <w:t>Medium</w:t>
            </w:r>
          </w:p>
        </w:tc>
        <w:tc>
          <w:tcPr>
            <w:tcW w:w="1862" w:type="dxa"/>
            <w:noWrap/>
            <w:hideMark/>
          </w:tcPr>
          <w:p w14:paraId="3354AB3B" w14:textId="77777777" w:rsidR="00BE5859" w:rsidRPr="00BE5859" w:rsidRDefault="00BE5859" w:rsidP="00BE5859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4"/>
                <w:szCs w:val="24"/>
              </w:rPr>
            </w:pPr>
            <w:r w:rsidRPr="00BE5859">
              <w:rPr>
                <w:rFonts w:ascii="Arial" w:eastAsia="Malgun Gothic Semilight" w:hAnsi="Arial" w:cs="Arial" w:hint="cs"/>
                <w:color w:val="000000"/>
                <w:sz w:val="24"/>
                <w:szCs w:val="24"/>
                <w:rtl/>
              </w:rPr>
              <w:t>לחצנים</w:t>
            </w:r>
          </w:p>
        </w:tc>
        <w:tc>
          <w:tcPr>
            <w:tcW w:w="705" w:type="dxa"/>
            <w:noWrap/>
            <w:hideMark/>
          </w:tcPr>
          <w:p w14:paraId="5239BAD8" w14:textId="77777777" w:rsidR="00BE5859" w:rsidRPr="00BE5859" w:rsidRDefault="00BE5859" w:rsidP="00BE585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  <w:rtl/>
              </w:rPr>
            </w:pPr>
            <w:r w:rsidRPr="00BE5859">
              <w:rPr>
                <w:rFonts w:ascii="Malgun Gothic Semilight" w:eastAsia="Malgun Gothic Semilight" w:hAnsi="Malgun Gothic Semilight" w:cs="Malgun Gothic Semilight"/>
                <w:color w:val="000000"/>
                <w:sz w:val="20"/>
                <w:szCs w:val="20"/>
              </w:rPr>
              <w:t>1</w:t>
            </w:r>
          </w:p>
        </w:tc>
      </w:tr>
    </w:tbl>
    <w:p w14:paraId="0CD8C701" w14:textId="77777777" w:rsidR="00AE08D9" w:rsidRDefault="00AE08D9" w:rsidP="00BE5859">
      <w:pPr>
        <w:bidi/>
        <w:jc w:val="center"/>
        <w:rPr>
          <w:noProof/>
          <w:color w:val="00B0F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EB62A03" w14:textId="77777777" w:rsidR="00C7589F" w:rsidRDefault="00C7589F" w:rsidP="00C7589F">
      <w:pPr>
        <w:jc w:val="center"/>
        <w:rPr>
          <w:noProof/>
          <w:color w:val="00B0F0"/>
          <w:sz w:val="32"/>
          <w:szCs w:val="32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609E71" w14:textId="3BA43F7D" w:rsidR="00033948" w:rsidRDefault="00033948" w:rsidP="00C7589F">
      <w:pPr>
        <w:jc w:val="center"/>
        <w:rPr>
          <w:noProof/>
          <w:color w:val="00B0F0"/>
          <w:sz w:val="32"/>
          <w:szCs w:val="32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A7B0419" w14:textId="4D051C3F" w:rsidR="007D15BD" w:rsidRDefault="007D15BD" w:rsidP="007D15BD">
      <w:pPr>
        <w:bidi/>
        <w:jc w:val="right"/>
        <w:rPr>
          <w:noProof/>
          <w:color w:val="00B0F0"/>
          <w:sz w:val="32"/>
          <w:szCs w:val="32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9DF1830" w14:textId="55549045" w:rsidR="00D0288C" w:rsidRDefault="00D0288C" w:rsidP="00C7589F">
      <w:pPr>
        <w:bidi/>
        <w:rPr>
          <w:noProof/>
        </w:rPr>
      </w:pPr>
    </w:p>
    <w:p w14:paraId="34CB1F62" w14:textId="77777777" w:rsidR="00A015AD" w:rsidRDefault="00A015AD" w:rsidP="00A015AD">
      <w:pPr>
        <w:bidi/>
        <w:rPr>
          <w:noProof/>
        </w:rPr>
      </w:pPr>
    </w:p>
    <w:p w14:paraId="2374C8C2" w14:textId="6784C5A7" w:rsidR="007D15BD" w:rsidRDefault="007D15BD" w:rsidP="002F61A8">
      <w:pPr>
        <w:bidi/>
        <w:rPr>
          <w:noProof/>
        </w:rPr>
      </w:pPr>
      <w:bookmarkStart w:id="7" w:name="_Application_Overview"/>
      <w:bookmarkEnd w:id="7"/>
    </w:p>
    <w:p w14:paraId="4CDE650B" w14:textId="6AB61ED5" w:rsidR="00D0288C" w:rsidRPr="002F61A8" w:rsidRDefault="00AC38B2" w:rsidP="00835530">
      <w:pPr>
        <w:pStyle w:val="1"/>
        <w:bidi/>
        <w:jc w:val="center"/>
        <w:rPr>
          <w:rFonts w:ascii="Gadugi" w:eastAsiaTheme="minorEastAsia" w:hAnsi="Gadugi" w:cstheme="minorBidi"/>
          <w:caps w:val="0"/>
          <w:noProof/>
          <w:color w:val="000000" w:themeColor="text1"/>
          <w:sz w:val="48"/>
          <w:szCs w:val="48"/>
          <w:u w:val="single"/>
          <w14:textOutline w14:w="12700" w14:cap="flat" w14:cmpd="sng" w14:algn="ctr">
            <w14:solidFill>
              <w14:srgbClr w14:val="000000"/>
            </w14:solidFill>
            <w14:prstDash w14:val="solid"/>
            <w14:round/>
          </w14:textOutline>
        </w:rPr>
      </w:pPr>
      <w:bookmarkStart w:id="8" w:name="_TestRail_Print_Screen"/>
      <w:bookmarkEnd w:id="8"/>
      <w:r w:rsidRPr="002F61A8">
        <w:rPr>
          <w:rFonts w:ascii="Gadugi" w:eastAsiaTheme="minorEastAsia" w:hAnsi="Gadugi" w:cstheme="minorBidi"/>
          <w:caps w:val="0"/>
          <w:noProof/>
          <w:color w:val="000000" w:themeColor="text1"/>
          <w:sz w:val="48"/>
          <w:szCs w:val="48"/>
          <w:u w:val="single"/>
          <w14:textOutline w14:w="12700" w14:cap="flat" w14:cmpd="sng" w14:algn="ctr">
            <w14:solidFill>
              <w14:srgbClr w14:val="000000"/>
            </w14:solidFill>
            <w14:prstDash w14:val="solid"/>
            <w14:round/>
          </w14:textOutline>
        </w:rPr>
        <w:t>TestRail Print Screen</w:t>
      </w:r>
    </w:p>
    <w:p w14:paraId="44F32118" w14:textId="77777777" w:rsidR="002070B8" w:rsidRDefault="002070B8" w:rsidP="00163FF0">
      <w:pPr>
        <w:rPr>
          <w:rFonts w:ascii="inherit" w:eastAsia="Times New Roman" w:hAnsi="inherit" w:cs="Courier New"/>
          <w:color w:val="202124"/>
          <w:sz w:val="16"/>
          <w:szCs w:val="16"/>
        </w:rPr>
      </w:pPr>
    </w:p>
    <w:p w14:paraId="41A9CA57" w14:textId="7736927B" w:rsidR="00686703" w:rsidRDefault="00686703" w:rsidP="00647457">
      <w:pPr>
        <w:jc w:val="center"/>
        <w:rPr>
          <w:rFonts w:ascii="Calibri" w:hAnsi="Calibri"/>
          <w:noProof/>
          <w:sz w:val="24"/>
          <w:szCs w:val="24"/>
        </w:rPr>
      </w:pPr>
      <w:r w:rsidRPr="00686703">
        <w:rPr>
          <w:rFonts w:ascii="Calibri" w:hAnsi="Calibri"/>
          <w:noProof/>
          <w:sz w:val="24"/>
          <w:szCs w:val="24"/>
        </w:rPr>
        <w:t>Below is a screen</w:t>
      </w:r>
      <w:r w:rsidR="00746C74">
        <w:rPr>
          <w:rFonts w:ascii="Calibri" w:hAnsi="Calibri" w:hint="cs"/>
          <w:noProof/>
          <w:sz w:val="24"/>
          <w:szCs w:val="24"/>
          <w:rtl/>
        </w:rPr>
        <w:t xml:space="preserve"> </w:t>
      </w:r>
      <w:r w:rsidRPr="00686703">
        <w:rPr>
          <w:rFonts w:ascii="Calibri" w:hAnsi="Calibri"/>
          <w:noProof/>
          <w:sz w:val="24"/>
          <w:szCs w:val="24"/>
        </w:rPr>
        <w:t>shot of T</w:t>
      </w:r>
      <w:r w:rsidR="00A96CA4">
        <w:rPr>
          <w:rFonts w:ascii="Calibri" w:hAnsi="Calibri"/>
          <w:noProof/>
          <w:sz w:val="24"/>
          <w:szCs w:val="24"/>
        </w:rPr>
        <w:t>est</w:t>
      </w:r>
      <w:r w:rsidRPr="00686703">
        <w:rPr>
          <w:rFonts w:ascii="Calibri" w:hAnsi="Calibri"/>
          <w:noProof/>
          <w:sz w:val="24"/>
          <w:szCs w:val="24"/>
        </w:rPr>
        <w:t>R</w:t>
      </w:r>
      <w:r w:rsidR="00A96CA4">
        <w:rPr>
          <w:rFonts w:ascii="Calibri" w:hAnsi="Calibri"/>
          <w:noProof/>
          <w:sz w:val="24"/>
          <w:szCs w:val="24"/>
        </w:rPr>
        <w:t>ail</w:t>
      </w:r>
      <w:r w:rsidRPr="00686703">
        <w:rPr>
          <w:rFonts w:ascii="Calibri" w:hAnsi="Calibri"/>
          <w:noProof/>
          <w:sz w:val="24"/>
          <w:szCs w:val="24"/>
        </w:rPr>
        <w:t xml:space="preserve">, a software where we performed all of our STD testing. </w:t>
      </w:r>
      <w:r w:rsidR="009C5FA1" w:rsidRPr="009C5FA1">
        <w:rPr>
          <w:rFonts w:ascii="Calibri" w:hAnsi="Calibri"/>
          <w:noProof/>
          <w:sz w:val="24"/>
          <w:szCs w:val="24"/>
        </w:rPr>
        <w:t>You can see in the picture that 429 test cases were tested</w:t>
      </w:r>
      <w:r>
        <w:rPr>
          <w:rFonts w:ascii="Calibri" w:hAnsi="Calibri"/>
          <w:noProof/>
          <w:sz w:val="24"/>
          <w:szCs w:val="24"/>
        </w:rPr>
        <w:t>.</w:t>
      </w:r>
    </w:p>
    <w:p w14:paraId="1478F1BF" w14:textId="50394F73" w:rsidR="002070B8" w:rsidRDefault="00FF2FAA" w:rsidP="00647457">
      <w:pPr>
        <w:jc w:val="center"/>
        <w:rPr>
          <w:rFonts w:ascii="inherit" w:eastAsia="Times New Roman" w:hAnsi="inherit" w:cs="Courier New"/>
          <w:color w:val="202124"/>
          <w:sz w:val="16"/>
          <w:szCs w:val="16"/>
        </w:rPr>
      </w:pPr>
      <w:r w:rsidRPr="00FF2FAA">
        <w:rPr>
          <w:rFonts w:ascii="inherit" w:eastAsia="Times New Roman" w:hAnsi="inherit" w:cs="Courier New"/>
          <w:noProof/>
          <w:color w:val="202124"/>
          <w:sz w:val="16"/>
          <w:szCs w:val="16"/>
        </w:rPr>
        <w:drawing>
          <wp:anchor distT="0" distB="0" distL="114300" distR="114300" simplePos="0" relativeHeight="251658240" behindDoc="0" locked="0" layoutInCell="1" allowOverlap="1" wp14:anchorId="335BB094" wp14:editId="0F17F5EC">
            <wp:simplePos x="0" y="0"/>
            <wp:positionH relativeFrom="margin">
              <wp:posOffset>-586740</wp:posOffset>
            </wp:positionH>
            <wp:positionV relativeFrom="paragraph">
              <wp:posOffset>307340</wp:posOffset>
            </wp:positionV>
            <wp:extent cx="6896100" cy="515112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86FB3C" w14:textId="413E8D4D" w:rsidR="002070B8" w:rsidRDefault="002070B8" w:rsidP="00647457">
      <w:pPr>
        <w:jc w:val="center"/>
        <w:rPr>
          <w:rFonts w:ascii="inherit" w:eastAsia="Times New Roman" w:hAnsi="inherit" w:cs="Courier New"/>
          <w:color w:val="202124"/>
          <w:sz w:val="16"/>
          <w:szCs w:val="16"/>
        </w:rPr>
      </w:pPr>
    </w:p>
    <w:p w14:paraId="7B84F5AD" w14:textId="684F5D24" w:rsidR="002070B8" w:rsidRDefault="002070B8" w:rsidP="00647457">
      <w:pPr>
        <w:jc w:val="center"/>
        <w:rPr>
          <w:rFonts w:ascii="inherit" w:eastAsia="Times New Roman" w:hAnsi="inherit" w:cs="Courier New"/>
          <w:color w:val="202124"/>
          <w:sz w:val="16"/>
          <w:szCs w:val="16"/>
        </w:rPr>
      </w:pPr>
    </w:p>
    <w:p w14:paraId="74385E2D" w14:textId="77777777" w:rsidR="003B741A" w:rsidRDefault="003B741A" w:rsidP="00647457">
      <w:pPr>
        <w:jc w:val="center"/>
        <w:rPr>
          <w:rFonts w:ascii="inherit" w:eastAsia="Times New Roman" w:hAnsi="inherit" w:cs="Courier New"/>
          <w:color w:val="202124"/>
          <w:sz w:val="16"/>
          <w:szCs w:val="16"/>
        </w:rPr>
      </w:pPr>
    </w:p>
    <w:p w14:paraId="666DA59D" w14:textId="77777777" w:rsidR="003B741A" w:rsidRDefault="003B741A" w:rsidP="00647457">
      <w:pPr>
        <w:jc w:val="center"/>
        <w:rPr>
          <w:rFonts w:ascii="inherit" w:eastAsia="Times New Roman" w:hAnsi="inherit" w:cs="Courier New"/>
          <w:color w:val="202124"/>
          <w:sz w:val="16"/>
          <w:szCs w:val="16"/>
        </w:rPr>
      </w:pPr>
    </w:p>
    <w:p w14:paraId="5BDF7E41" w14:textId="77777777" w:rsidR="003B741A" w:rsidRDefault="003B741A" w:rsidP="00647457">
      <w:pPr>
        <w:jc w:val="center"/>
        <w:rPr>
          <w:rFonts w:ascii="inherit" w:eastAsia="Times New Roman" w:hAnsi="inherit" w:cs="Courier New"/>
          <w:color w:val="202124"/>
          <w:sz w:val="16"/>
          <w:szCs w:val="16"/>
        </w:rPr>
      </w:pPr>
    </w:p>
    <w:p w14:paraId="74DD730A" w14:textId="77777777" w:rsidR="003B741A" w:rsidRDefault="003B741A" w:rsidP="00647457">
      <w:pPr>
        <w:jc w:val="center"/>
        <w:rPr>
          <w:rFonts w:ascii="inherit" w:eastAsia="Times New Roman" w:hAnsi="inherit" w:cs="Courier New"/>
          <w:color w:val="202124"/>
          <w:sz w:val="16"/>
          <w:szCs w:val="16"/>
        </w:rPr>
      </w:pPr>
    </w:p>
    <w:p w14:paraId="1EFDE05D" w14:textId="77777777" w:rsidR="003B741A" w:rsidRDefault="003B741A" w:rsidP="00647457">
      <w:pPr>
        <w:jc w:val="center"/>
        <w:rPr>
          <w:rFonts w:ascii="inherit" w:eastAsia="Times New Roman" w:hAnsi="inherit" w:cs="Courier New"/>
          <w:color w:val="202124"/>
          <w:sz w:val="16"/>
          <w:szCs w:val="16"/>
        </w:rPr>
      </w:pPr>
    </w:p>
    <w:p w14:paraId="4B93F40C" w14:textId="77777777" w:rsidR="003B741A" w:rsidRDefault="003B741A" w:rsidP="00647457">
      <w:pPr>
        <w:jc w:val="center"/>
        <w:rPr>
          <w:rFonts w:ascii="inherit" w:eastAsia="Times New Roman" w:hAnsi="inherit" w:cs="Courier New"/>
          <w:color w:val="202124"/>
          <w:sz w:val="16"/>
          <w:szCs w:val="16"/>
        </w:rPr>
      </w:pPr>
    </w:p>
    <w:p w14:paraId="3979224A" w14:textId="77777777" w:rsidR="003B741A" w:rsidRDefault="003B741A" w:rsidP="00647457">
      <w:pPr>
        <w:jc w:val="center"/>
        <w:rPr>
          <w:rFonts w:ascii="inherit" w:eastAsia="Times New Roman" w:hAnsi="inherit" w:cs="Courier New"/>
          <w:color w:val="202124"/>
          <w:sz w:val="16"/>
          <w:szCs w:val="16"/>
        </w:rPr>
      </w:pPr>
    </w:p>
    <w:p w14:paraId="690D16C7" w14:textId="77777777" w:rsidR="003B741A" w:rsidRDefault="003B741A" w:rsidP="00647457">
      <w:pPr>
        <w:jc w:val="center"/>
        <w:rPr>
          <w:rFonts w:ascii="inherit" w:eastAsia="Times New Roman" w:hAnsi="inherit" w:cs="Courier New"/>
          <w:color w:val="202124"/>
          <w:sz w:val="16"/>
          <w:szCs w:val="16"/>
        </w:rPr>
      </w:pPr>
    </w:p>
    <w:p w14:paraId="62337742" w14:textId="77777777" w:rsidR="003B741A" w:rsidRDefault="003B741A" w:rsidP="00647457">
      <w:pPr>
        <w:jc w:val="center"/>
        <w:rPr>
          <w:rFonts w:ascii="inherit" w:eastAsia="Times New Roman" w:hAnsi="inherit" w:cs="Courier New"/>
          <w:color w:val="202124"/>
          <w:sz w:val="16"/>
          <w:szCs w:val="16"/>
        </w:rPr>
      </w:pPr>
    </w:p>
    <w:p w14:paraId="35ABF0FE" w14:textId="77777777" w:rsidR="003B741A" w:rsidRDefault="003B741A" w:rsidP="00647457">
      <w:pPr>
        <w:jc w:val="center"/>
        <w:rPr>
          <w:rFonts w:ascii="inherit" w:eastAsia="Times New Roman" w:hAnsi="inherit" w:cs="Courier New"/>
          <w:color w:val="202124"/>
          <w:sz w:val="16"/>
          <w:szCs w:val="16"/>
        </w:rPr>
      </w:pPr>
    </w:p>
    <w:p w14:paraId="3084104F" w14:textId="77777777" w:rsidR="003B741A" w:rsidRDefault="003B741A" w:rsidP="00647457">
      <w:pPr>
        <w:jc w:val="center"/>
        <w:rPr>
          <w:rFonts w:ascii="inherit" w:eastAsia="Times New Roman" w:hAnsi="inherit" w:cs="Courier New"/>
          <w:color w:val="202124"/>
          <w:sz w:val="16"/>
          <w:szCs w:val="16"/>
        </w:rPr>
      </w:pPr>
    </w:p>
    <w:p w14:paraId="255538D3" w14:textId="77777777" w:rsidR="003B741A" w:rsidRDefault="003B741A" w:rsidP="00647457">
      <w:pPr>
        <w:jc w:val="center"/>
        <w:rPr>
          <w:rFonts w:ascii="inherit" w:eastAsia="Times New Roman" w:hAnsi="inherit" w:cs="Courier New"/>
          <w:color w:val="202124"/>
          <w:sz w:val="16"/>
          <w:szCs w:val="16"/>
        </w:rPr>
      </w:pPr>
    </w:p>
    <w:p w14:paraId="11AC793F" w14:textId="77777777" w:rsidR="003B741A" w:rsidRDefault="003B741A" w:rsidP="00647457">
      <w:pPr>
        <w:jc w:val="center"/>
        <w:rPr>
          <w:rFonts w:ascii="inherit" w:eastAsia="Times New Roman" w:hAnsi="inherit" w:cs="Courier New"/>
          <w:color w:val="202124"/>
          <w:sz w:val="16"/>
          <w:szCs w:val="16"/>
        </w:rPr>
      </w:pPr>
    </w:p>
    <w:p w14:paraId="3C2069B6" w14:textId="77777777" w:rsidR="003B741A" w:rsidRDefault="003B741A" w:rsidP="00647457">
      <w:pPr>
        <w:jc w:val="center"/>
        <w:rPr>
          <w:rFonts w:ascii="inherit" w:eastAsia="Times New Roman" w:hAnsi="inherit" w:cs="Courier New"/>
          <w:color w:val="202124"/>
          <w:sz w:val="16"/>
          <w:szCs w:val="16"/>
        </w:rPr>
      </w:pPr>
    </w:p>
    <w:p w14:paraId="664DC892" w14:textId="77777777" w:rsidR="003B741A" w:rsidRDefault="003B741A" w:rsidP="00647457">
      <w:pPr>
        <w:jc w:val="center"/>
        <w:rPr>
          <w:rFonts w:ascii="inherit" w:eastAsia="Times New Roman" w:hAnsi="inherit" w:cs="Courier New"/>
          <w:color w:val="202124"/>
          <w:sz w:val="16"/>
          <w:szCs w:val="16"/>
        </w:rPr>
      </w:pPr>
    </w:p>
    <w:p w14:paraId="1B2429BC" w14:textId="77777777" w:rsidR="003B741A" w:rsidRDefault="003B741A" w:rsidP="00647457">
      <w:pPr>
        <w:jc w:val="center"/>
        <w:rPr>
          <w:rFonts w:ascii="inherit" w:eastAsia="Times New Roman" w:hAnsi="inherit" w:cs="Courier New"/>
          <w:color w:val="202124"/>
          <w:sz w:val="16"/>
          <w:szCs w:val="16"/>
        </w:rPr>
      </w:pPr>
    </w:p>
    <w:p w14:paraId="2339AC6E" w14:textId="77777777" w:rsidR="003B741A" w:rsidRDefault="003B741A" w:rsidP="00647457">
      <w:pPr>
        <w:jc w:val="center"/>
        <w:rPr>
          <w:rFonts w:ascii="inherit" w:eastAsia="Times New Roman" w:hAnsi="inherit" w:cs="Courier New"/>
          <w:color w:val="202124"/>
          <w:sz w:val="16"/>
          <w:szCs w:val="16"/>
        </w:rPr>
      </w:pPr>
    </w:p>
    <w:p w14:paraId="5DEF4B94" w14:textId="77777777" w:rsidR="003B741A" w:rsidRDefault="003B741A" w:rsidP="00647457">
      <w:pPr>
        <w:jc w:val="center"/>
        <w:rPr>
          <w:rFonts w:ascii="inherit" w:eastAsia="Times New Roman" w:hAnsi="inherit" w:cs="Courier New"/>
          <w:color w:val="202124"/>
          <w:sz w:val="16"/>
          <w:szCs w:val="16"/>
        </w:rPr>
      </w:pPr>
    </w:p>
    <w:p w14:paraId="09EEFC92" w14:textId="77777777" w:rsidR="003B741A" w:rsidRDefault="003B741A" w:rsidP="00647457">
      <w:pPr>
        <w:jc w:val="center"/>
        <w:rPr>
          <w:rFonts w:ascii="inherit" w:eastAsia="Times New Roman" w:hAnsi="inherit" w:cs="Courier New"/>
          <w:color w:val="202124"/>
          <w:sz w:val="16"/>
          <w:szCs w:val="16"/>
        </w:rPr>
      </w:pPr>
    </w:p>
    <w:p w14:paraId="5A217092" w14:textId="77777777" w:rsidR="003B741A" w:rsidRDefault="003B741A" w:rsidP="00647457">
      <w:pPr>
        <w:jc w:val="center"/>
        <w:rPr>
          <w:rFonts w:ascii="inherit" w:eastAsia="Times New Roman" w:hAnsi="inherit" w:cs="Courier New"/>
          <w:color w:val="202124"/>
          <w:sz w:val="16"/>
          <w:szCs w:val="16"/>
        </w:rPr>
      </w:pPr>
    </w:p>
    <w:p w14:paraId="250AEC60" w14:textId="77777777" w:rsidR="003B741A" w:rsidRDefault="003B741A" w:rsidP="00647457">
      <w:pPr>
        <w:jc w:val="center"/>
        <w:rPr>
          <w:rFonts w:ascii="inherit" w:eastAsia="Times New Roman" w:hAnsi="inherit" w:cs="Courier New"/>
          <w:color w:val="202124"/>
          <w:sz w:val="16"/>
          <w:szCs w:val="16"/>
        </w:rPr>
      </w:pPr>
    </w:p>
    <w:p w14:paraId="34354AA9" w14:textId="77777777" w:rsidR="003B741A" w:rsidRDefault="003B741A" w:rsidP="00647457">
      <w:pPr>
        <w:jc w:val="center"/>
        <w:rPr>
          <w:rFonts w:ascii="inherit" w:eastAsia="Times New Roman" w:hAnsi="inherit" w:cs="Courier New"/>
          <w:color w:val="202124"/>
          <w:sz w:val="16"/>
          <w:szCs w:val="16"/>
        </w:rPr>
      </w:pPr>
    </w:p>
    <w:p w14:paraId="2BD0DCDA" w14:textId="77777777" w:rsidR="003B741A" w:rsidRDefault="003B741A" w:rsidP="00647457">
      <w:pPr>
        <w:jc w:val="center"/>
        <w:rPr>
          <w:rFonts w:ascii="inherit" w:eastAsia="Times New Roman" w:hAnsi="inherit" w:cs="Courier New"/>
          <w:color w:val="202124"/>
          <w:sz w:val="16"/>
          <w:szCs w:val="16"/>
        </w:rPr>
      </w:pPr>
    </w:p>
    <w:p w14:paraId="79343E25" w14:textId="77777777" w:rsidR="003B741A" w:rsidRDefault="003B741A" w:rsidP="00647457">
      <w:pPr>
        <w:jc w:val="center"/>
        <w:rPr>
          <w:rFonts w:ascii="inherit" w:eastAsia="Times New Roman" w:hAnsi="inherit" w:cs="Courier New"/>
          <w:color w:val="202124"/>
          <w:sz w:val="16"/>
          <w:szCs w:val="16"/>
        </w:rPr>
      </w:pPr>
    </w:p>
    <w:p w14:paraId="30236F1F" w14:textId="77777777" w:rsidR="003B741A" w:rsidRDefault="003B741A" w:rsidP="00647457">
      <w:pPr>
        <w:jc w:val="center"/>
        <w:rPr>
          <w:rFonts w:ascii="inherit" w:eastAsia="Times New Roman" w:hAnsi="inherit" w:cs="Courier New"/>
          <w:color w:val="202124"/>
          <w:sz w:val="16"/>
          <w:szCs w:val="16"/>
        </w:rPr>
      </w:pPr>
    </w:p>
    <w:p w14:paraId="4A9014B8" w14:textId="77777777" w:rsidR="003B741A" w:rsidRDefault="003B741A" w:rsidP="00647457">
      <w:pPr>
        <w:jc w:val="center"/>
        <w:rPr>
          <w:rFonts w:ascii="inherit" w:eastAsia="Times New Roman" w:hAnsi="inherit" w:cs="Courier New"/>
          <w:color w:val="202124"/>
          <w:sz w:val="16"/>
          <w:szCs w:val="16"/>
        </w:rPr>
      </w:pPr>
    </w:p>
    <w:p w14:paraId="4DE4A534" w14:textId="77777777" w:rsidR="003B741A" w:rsidRDefault="003B741A" w:rsidP="00647457">
      <w:pPr>
        <w:jc w:val="center"/>
        <w:rPr>
          <w:rFonts w:ascii="inherit" w:eastAsia="Times New Roman" w:hAnsi="inherit" w:cs="Courier New"/>
          <w:color w:val="202124"/>
          <w:sz w:val="16"/>
          <w:szCs w:val="16"/>
        </w:rPr>
      </w:pPr>
    </w:p>
    <w:p w14:paraId="06200186" w14:textId="77777777" w:rsidR="003B741A" w:rsidRDefault="003B741A" w:rsidP="00520111">
      <w:pPr>
        <w:rPr>
          <w:rFonts w:ascii="inherit" w:eastAsia="Times New Roman" w:hAnsi="inherit" w:cs="Courier New"/>
          <w:color w:val="202124"/>
          <w:sz w:val="16"/>
          <w:szCs w:val="16"/>
        </w:rPr>
      </w:pPr>
    </w:p>
    <w:p w14:paraId="1712BFBD" w14:textId="37D628AE" w:rsidR="00AF3E4B" w:rsidRPr="00520111" w:rsidRDefault="00AF3E4B" w:rsidP="00520111">
      <w:pPr>
        <w:pStyle w:val="1"/>
        <w:jc w:val="center"/>
        <w:rPr>
          <w:rFonts w:ascii="Gadugi" w:eastAsiaTheme="minorEastAsia" w:hAnsi="Gadugi" w:cstheme="minorBidi"/>
          <w:caps w:val="0"/>
          <w:noProof/>
          <w:color w:val="000000" w:themeColor="text1"/>
          <w:sz w:val="48"/>
          <w:szCs w:val="48"/>
          <w:u w:val="single"/>
          <w14:textOutline w14:w="12700" w14:cap="flat" w14:cmpd="sng" w14:algn="ctr">
            <w14:solidFill>
              <w14:srgbClr w14:val="000000"/>
            </w14:solidFill>
            <w14:prstDash w14:val="solid"/>
            <w14:round/>
          </w14:textOutline>
        </w:rPr>
      </w:pPr>
      <w:bookmarkStart w:id="9" w:name="_Metrics"/>
      <w:bookmarkEnd w:id="9"/>
      <w:r w:rsidRPr="00520111">
        <w:rPr>
          <w:rFonts w:ascii="Gadugi" w:eastAsiaTheme="minorEastAsia" w:hAnsi="Gadugi" w:cstheme="minorBidi"/>
          <w:caps w:val="0"/>
          <w:noProof/>
          <w:color w:val="000000" w:themeColor="text1"/>
          <w:sz w:val="48"/>
          <w:szCs w:val="48"/>
          <w:u w:val="single"/>
          <w14:textOutline w14:w="12700" w14:cap="flat" w14:cmpd="sng" w14:algn="ctr">
            <w14:solidFill>
              <w14:srgbClr w14:val="000000"/>
            </w14:solidFill>
            <w14:prstDash w14:val="solid"/>
            <w14:round/>
          </w14:textOutline>
        </w:rPr>
        <w:t>Metrics</w:t>
      </w:r>
    </w:p>
    <w:p w14:paraId="1EC914F7" w14:textId="77777777" w:rsidR="00C3645E" w:rsidRPr="00350FE8" w:rsidRDefault="00C3645E" w:rsidP="00C3645E">
      <w:pPr>
        <w:jc w:val="center"/>
        <w:rPr>
          <w:rFonts w:ascii="Calibri" w:hAnsi="Calibri" w:cs="Calibri"/>
          <w:b/>
          <w:bCs/>
          <w:sz w:val="40"/>
          <w:szCs w:val="40"/>
          <w:u w:val="single"/>
        </w:rPr>
      </w:pPr>
      <w:r w:rsidRPr="00350FE8">
        <w:rPr>
          <w:rFonts w:ascii="Calibri" w:hAnsi="Calibri" w:cs="Calibri"/>
          <w:b/>
          <w:bCs/>
          <w:sz w:val="40"/>
          <w:szCs w:val="40"/>
          <w:u w:val="single"/>
        </w:rPr>
        <w:t>Test Cases Status</w:t>
      </w:r>
    </w:p>
    <w:p w14:paraId="07BA5CD2" w14:textId="77777777" w:rsidR="00AF3E4B" w:rsidRDefault="00AF3E4B" w:rsidP="00647457">
      <w:pPr>
        <w:jc w:val="center"/>
        <w:rPr>
          <w:rFonts w:ascii="Gadugi" w:hAnsi="Gadugi"/>
          <w:noProof/>
          <w:color w:val="000000" w:themeColor="text1"/>
          <w:sz w:val="28"/>
          <w:szCs w:val="28"/>
          <w:u w:val="single"/>
          <w14:textOutline w14:w="12700" w14:cap="flat" w14:cmpd="sng" w14:algn="ctr">
            <w14:solidFill>
              <w14:srgbClr w14:val="000000"/>
            </w14:solidFill>
            <w14:prstDash w14:val="solid"/>
            <w14:round/>
          </w14:textOutline>
        </w:rPr>
      </w:pPr>
    </w:p>
    <w:p w14:paraId="7435C63E" w14:textId="1A433D03" w:rsidR="00FD537A" w:rsidRDefault="00FD537A" w:rsidP="00647457">
      <w:pPr>
        <w:jc w:val="center"/>
        <w:rPr>
          <w:rFonts w:ascii="Gadugi" w:hAnsi="Gadugi"/>
          <w:noProof/>
          <w:sz w:val="24"/>
          <w:szCs w:val="24"/>
        </w:rPr>
      </w:pPr>
      <w:r w:rsidRPr="00D51C78">
        <w:rPr>
          <w:rFonts w:ascii="Gadugi" w:hAnsi="Gadugi"/>
          <w:noProof/>
          <w:sz w:val="24"/>
          <w:szCs w:val="24"/>
        </w:rPr>
        <w:t xml:space="preserve">This </w:t>
      </w:r>
      <w:r w:rsidR="00352A0F" w:rsidRPr="00D51C78">
        <w:rPr>
          <w:rFonts w:ascii="Gadugi" w:hAnsi="Gadugi"/>
          <w:noProof/>
          <w:sz w:val="24"/>
          <w:szCs w:val="24"/>
        </w:rPr>
        <w:t xml:space="preserve">pie chart represent the test cases that </w:t>
      </w:r>
      <w:r w:rsidR="00441262">
        <w:rPr>
          <w:rFonts w:ascii="Calibri" w:hAnsi="Calibri"/>
          <w:noProof/>
          <w:sz w:val="24"/>
          <w:szCs w:val="24"/>
        </w:rPr>
        <w:t>P</w:t>
      </w:r>
      <w:r w:rsidR="00976178" w:rsidRPr="00D51C78">
        <w:rPr>
          <w:rFonts w:ascii="Gadugi" w:hAnsi="Gadugi"/>
          <w:noProof/>
          <w:sz w:val="24"/>
          <w:szCs w:val="24"/>
        </w:rPr>
        <w:t>assed/</w:t>
      </w:r>
      <w:r w:rsidR="00441262">
        <w:rPr>
          <w:rFonts w:ascii="Gadugi" w:hAnsi="Gadugi"/>
          <w:noProof/>
          <w:sz w:val="24"/>
          <w:szCs w:val="24"/>
        </w:rPr>
        <w:t>F</w:t>
      </w:r>
      <w:r w:rsidR="00976178" w:rsidRPr="00D51C78">
        <w:rPr>
          <w:rFonts w:ascii="Gadugi" w:hAnsi="Gadugi"/>
          <w:noProof/>
          <w:sz w:val="24"/>
          <w:szCs w:val="24"/>
        </w:rPr>
        <w:t>ail</w:t>
      </w:r>
      <w:r w:rsidR="002F61A8">
        <w:rPr>
          <w:rFonts w:ascii="Gadugi" w:hAnsi="Gadugi"/>
          <w:noProof/>
          <w:sz w:val="24"/>
          <w:szCs w:val="24"/>
        </w:rPr>
        <w:t>e</w:t>
      </w:r>
      <w:r w:rsidR="00976178" w:rsidRPr="00D51C78">
        <w:rPr>
          <w:rFonts w:ascii="Gadugi" w:hAnsi="Gadugi"/>
          <w:noProof/>
          <w:sz w:val="24"/>
          <w:szCs w:val="24"/>
        </w:rPr>
        <w:t xml:space="preserve">d during the </w:t>
      </w:r>
      <w:r w:rsidR="000A591C" w:rsidRPr="00D51C78">
        <w:rPr>
          <w:rFonts w:ascii="Gadugi" w:hAnsi="Gadugi"/>
          <w:noProof/>
          <w:sz w:val="24"/>
          <w:szCs w:val="24"/>
        </w:rPr>
        <w:t xml:space="preserve">initial testing of the mobile app. </w:t>
      </w:r>
    </w:p>
    <w:p w14:paraId="1D360AE8" w14:textId="77777777" w:rsidR="00680733" w:rsidRDefault="00680733" w:rsidP="00647457">
      <w:pPr>
        <w:jc w:val="center"/>
        <w:rPr>
          <w:rFonts w:ascii="Gadugi" w:hAnsi="Gadugi"/>
          <w:noProof/>
          <w:sz w:val="24"/>
          <w:szCs w:val="24"/>
        </w:rPr>
      </w:pPr>
    </w:p>
    <w:tbl>
      <w:tblPr>
        <w:tblStyle w:val="afa"/>
        <w:tblpPr w:leftFromText="180" w:rightFromText="180" w:vertAnchor="text" w:horzAnchor="margin" w:tblpXSpec="center" w:tblpY="67"/>
        <w:bidiVisual/>
        <w:tblW w:w="6552" w:type="dxa"/>
        <w:tblLook w:val="04A0" w:firstRow="1" w:lastRow="0" w:firstColumn="1" w:lastColumn="0" w:noHBand="0" w:noVBand="1"/>
      </w:tblPr>
      <w:tblGrid>
        <w:gridCol w:w="1638"/>
        <w:gridCol w:w="1638"/>
        <w:gridCol w:w="1638"/>
        <w:gridCol w:w="1638"/>
      </w:tblGrid>
      <w:tr w:rsidR="00BD2701" w:rsidRPr="00E404D2" w14:paraId="23EBD439" w14:textId="77777777" w:rsidTr="00BD2701">
        <w:trPr>
          <w:trHeight w:val="463"/>
        </w:trPr>
        <w:tc>
          <w:tcPr>
            <w:tcW w:w="1638" w:type="dxa"/>
            <w:shd w:val="clear" w:color="auto" w:fill="8C8CDE"/>
            <w:vAlign w:val="center"/>
          </w:tcPr>
          <w:p w14:paraId="21CBE0BF" w14:textId="77777777" w:rsidR="00680733" w:rsidRPr="00E404D2" w:rsidRDefault="00680733" w:rsidP="00680733">
            <w:pPr>
              <w:spacing w:after="160" w:line="259" w:lineRule="auto"/>
              <w:jc w:val="center"/>
              <w:rPr>
                <w:rFonts w:ascii="inherit" w:eastAsia="Times New Roman" w:hAnsi="inherit" w:cs="Courier New"/>
                <w:b/>
                <w:bCs/>
                <w:color w:val="202124"/>
                <w:sz w:val="28"/>
                <w:szCs w:val="28"/>
                <w:rtl/>
              </w:rPr>
            </w:pPr>
            <w:r w:rsidRPr="00E404D2">
              <w:rPr>
                <w:rFonts w:ascii="inherit" w:eastAsia="Times New Roman" w:hAnsi="inherit" w:cs="Courier New"/>
                <w:b/>
                <w:bCs/>
                <w:color w:val="202124"/>
                <w:sz w:val="28"/>
                <w:szCs w:val="28"/>
              </w:rPr>
              <w:t>Total</w:t>
            </w:r>
          </w:p>
        </w:tc>
        <w:tc>
          <w:tcPr>
            <w:tcW w:w="1638" w:type="dxa"/>
            <w:shd w:val="clear" w:color="auto" w:fill="D9D9D9" w:themeFill="background1" w:themeFillShade="D9"/>
            <w:vAlign w:val="center"/>
          </w:tcPr>
          <w:p w14:paraId="2579CB5E" w14:textId="77777777" w:rsidR="00680733" w:rsidRPr="00E404D2" w:rsidRDefault="00680733" w:rsidP="00680733">
            <w:pPr>
              <w:spacing w:after="160" w:line="259" w:lineRule="auto"/>
              <w:jc w:val="center"/>
              <w:rPr>
                <w:rFonts w:ascii="inherit" w:eastAsia="Times New Roman" w:hAnsi="inherit" w:cs="Courier New"/>
                <w:b/>
                <w:bCs/>
                <w:color w:val="202124"/>
                <w:sz w:val="28"/>
                <w:szCs w:val="28"/>
                <w:rtl/>
              </w:rPr>
            </w:pPr>
            <w:r w:rsidRPr="00E404D2">
              <w:rPr>
                <w:rFonts w:ascii="inherit" w:eastAsia="Times New Roman" w:hAnsi="inherit" w:cs="Courier New"/>
                <w:b/>
                <w:bCs/>
                <w:color w:val="202124"/>
                <w:sz w:val="28"/>
                <w:szCs w:val="28"/>
              </w:rPr>
              <w:t>Not Run</w:t>
            </w:r>
          </w:p>
        </w:tc>
        <w:tc>
          <w:tcPr>
            <w:tcW w:w="1638" w:type="dxa"/>
            <w:shd w:val="clear" w:color="auto" w:fill="FF0000"/>
            <w:vAlign w:val="center"/>
          </w:tcPr>
          <w:p w14:paraId="4C7B8FAB" w14:textId="77777777" w:rsidR="00680733" w:rsidRPr="00E404D2" w:rsidRDefault="00680733" w:rsidP="00680733">
            <w:pPr>
              <w:spacing w:after="160" w:line="259" w:lineRule="auto"/>
              <w:jc w:val="center"/>
              <w:rPr>
                <w:rFonts w:ascii="inherit" w:eastAsia="Times New Roman" w:hAnsi="inherit" w:cs="Courier New"/>
                <w:b/>
                <w:bCs/>
                <w:color w:val="202124"/>
                <w:sz w:val="28"/>
                <w:szCs w:val="28"/>
                <w:rtl/>
              </w:rPr>
            </w:pPr>
            <w:r w:rsidRPr="00E404D2">
              <w:rPr>
                <w:rFonts w:ascii="inherit" w:eastAsia="Times New Roman" w:hAnsi="inherit" w:cs="Courier New"/>
                <w:b/>
                <w:bCs/>
                <w:color w:val="202124"/>
                <w:sz w:val="28"/>
                <w:szCs w:val="28"/>
              </w:rPr>
              <w:t>Failed</w:t>
            </w:r>
          </w:p>
        </w:tc>
        <w:tc>
          <w:tcPr>
            <w:tcW w:w="1638" w:type="dxa"/>
            <w:shd w:val="clear" w:color="auto" w:fill="70D34D"/>
            <w:vAlign w:val="center"/>
          </w:tcPr>
          <w:p w14:paraId="3B4367A4" w14:textId="77777777" w:rsidR="00680733" w:rsidRPr="00E404D2" w:rsidRDefault="00680733" w:rsidP="00680733">
            <w:pPr>
              <w:spacing w:after="160" w:line="259" w:lineRule="auto"/>
              <w:jc w:val="center"/>
              <w:rPr>
                <w:rFonts w:ascii="inherit" w:eastAsia="Times New Roman" w:hAnsi="inherit" w:cs="Courier New"/>
                <w:b/>
                <w:bCs/>
                <w:color w:val="202124"/>
                <w:sz w:val="28"/>
                <w:szCs w:val="28"/>
                <w:rtl/>
              </w:rPr>
            </w:pPr>
            <w:r w:rsidRPr="00E404D2">
              <w:rPr>
                <w:rFonts w:ascii="inherit" w:eastAsia="Times New Roman" w:hAnsi="inherit" w:cs="Courier New"/>
                <w:b/>
                <w:bCs/>
                <w:color w:val="202124"/>
                <w:sz w:val="28"/>
                <w:szCs w:val="28"/>
              </w:rPr>
              <w:t>Passed</w:t>
            </w:r>
          </w:p>
        </w:tc>
      </w:tr>
      <w:tr w:rsidR="00680733" w:rsidRPr="00E404D2" w14:paraId="3EFD4161" w14:textId="77777777" w:rsidTr="00680733">
        <w:trPr>
          <w:trHeight w:val="463"/>
        </w:trPr>
        <w:tc>
          <w:tcPr>
            <w:tcW w:w="1638" w:type="dxa"/>
            <w:vAlign w:val="center"/>
          </w:tcPr>
          <w:p w14:paraId="293959C9" w14:textId="60CA4DAB" w:rsidR="00680733" w:rsidRPr="00E404D2" w:rsidRDefault="009561C3" w:rsidP="00680733">
            <w:pPr>
              <w:spacing w:after="160" w:line="259" w:lineRule="auto"/>
              <w:jc w:val="center"/>
              <w:rPr>
                <w:rFonts w:ascii="inherit" w:eastAsia="Times New Roman" w:hAnsi="inherit" w:cs="Courier New"/>
                <w:b/>
                <w:bCs/>
                <w:color w:val="202124"/>
                <w:sz w:val="28"/>
                <w:szCs w:val="28"/>
                <w:rtl/>
              </w:rPr>
            </w:pPr>
            <w:r>
              <w:rPr>
                <w:rFonts w:ascii="inherit" w:eastAsia="Times New Roman" w:hAnsi="inherit" w:cs="Courier New"/>
                <w:b/>
                <w:bCs/>
                <w:color w:val="202124"/>
                <w:sz w:val="28"/>
                <w:szCs w:val="28"/>
              </w:rPr>
              <w:t>429</w:t>
            </w:r>
          </w:p>
        </w:tc>
        <w:tc>
          <w:tcPr>
            <w:tcW w:w="1638" w:type="dxa"/>
            <w:vAlign w:val="center"/>
          </w:tcPr>
          <w:p w14:paraId="18364E03" w14:textId="6C48881C" w:rsidR="00680733" w:rsidRPr="00E404D2" w:rsidRDefault="00967B4A" w:rsidP="00680733">
            <w:pPr>
              <w:spacing w:after="160" w:line="259" w:lineRule="auto"/>
              <w:jc w:val="center"/>
              <w:rPr>
                <w:rFonts w:ascii="inherit" w:eastAsia="Times New Roman" w:hAnsi="inherit" w:cs="Courier New"/>
                <w:b/>
                <w:bCs/>
                <w:color w:val="202124"/>
                <w:sz w:val="28"/>
                <w:szCs w:val="28"/>
                <w:rtl/>
              </w:rPr>
            </w:pPr>
            <w:r>
              <w:rPr>
                <w:rFonts w:ascii="inherit" w:eastAsia="Times New Roman" w:hAnsi="inherit" w:cs="Courier New"/>
                <w:b/>
                <w:bCs/>
                <w:color w:val="202124"/>
                <w:sz w:val="28"/>
                <w:szCs w:val="28"/>
              </w:rPr>
              <w:t>58</w:t>
            </w:r>
          </w:p>
        </w:tc>
        <w:tc>
          <w:tcPr>
            <w:tcW w:w="1638" w:type="dxa"/>
            <w:vAlign w:val="center"/>
          </w:tcPr>
          <w:p w14:paraId="765B8255" w14:textId="51A01ECC" w:rsidR="00680733" w:rsidRPr="00E404D2" w:rsidRDefault="00680733" w:rsidP="009561C3">
            <w:pPr>
              <w:spacing w:after="160" w:line="259" w:lineRule="auto"/>
              <w:jc w:val="center"/>
              <w:rPr>
                <w:rFonts w:ascii="inherit" w:eastAsia="Times New Roman" w:hAnsi="inherit" w:cs="Courier New"/>
                <w:b/>
                <w:bCs/>
                <w:color w:val="202124"/>
                <w:sz w:val="28"/>
                <w:szCs w:val="28"/>
                <w:rtl/>
              </w:rPr>
            </w:pPr>
            <w:r w:rsidRPr="00E404D2">
              <w:rPr>
                <w:rFonts w:ascii="inherit" w:eastAsia="Times New Roman" w:hAnsi="inherit" w:cs="Courier New"/>
                <w:b/>
                <w:bCs/>
                <w:color w:val="202124"/>
                <w:sz w:val="28"/>
                <w:szCs w:val="28"/>
              </w:rPr>
              <w:t>5</w:t>
            </w:r>
            <w:r w:rsidR="00EF281E">
              <w:rPr>
                <w:rFonts w:ascii="inherit" w:eastAsia="Times New Roman" w:hAnsi="inherit" w:cs="Courier New"/>
                <w:b/>
                <w:bCs/>
                <w:color w:val="202124"/>
                <w:sz w:val="28"/>
                <w:szCs w:val="28"/>
              </w:rPr>
              <w:t>1</w:t>
            </w:r>
          </w:p>
        </w:tc>
        <w:tc>
          <w:tcPr>
            <w:tcW w:w="1638" w:type="dxa"/>
            <w:vAlign w:val="center"/>
          </w:tcPr>
          <w:p w14:paraId="2FA3EE64" w14:textId="45DAB9A8" w:rsidR="00680733" w:rsidRPr="00E404D2" w:rsidRDefault="00DC4C62" w:rsidP="00680733">
            <w:pPr>
              <w:spacing w:after="160" w:line="259" w:lineRule="auto"/>
              <w:jc w:val="center"/>
              <w:rPr>
                <w:rFonts w:ascii="inherit" w:eastAsia="Times New Roman" w:hAnsi="inherit" w:cs="Courier New"/>
                <w:b/>
                <w:bCs/>
                <w:color w:val="202124"/>
                <w:sz w:val="28"/>
                <w:szCs w:val="28"/>
                <w:rtl/>
              </w:rPr>
            </w:pPr>
            <w:r>
              <w:rPr>
                <w:rFonts w:ascii="inherit" w:eastAsia="Times New Roman" w:hAnsi="inherit" w:cs="Courier New"/>
                <w:b/>
                <w:bCs/>
                <w:color w:val="202124"/>
                <w:sz w:val="28"/>
                <w:szCs w:val="28"/>
              </w:rPr>
              <w:t>3</w:t>
            </w:r>
            <w:r w:rsidR="00967B4A">
              <w:rPr>
                <w:rFonts w:ascii="inherit" w:eastAsia="Times New Roman" w:hAnsi="inherit" w:cs="Courier New"/>
                <w:b/>
                <w:bCs/>
                <w:color w:val="202124"/>
                <w:sz w:val="28"/>
                <w:szCs w:val="28"/>
              </w:rPr>
              <w:t>20</w:t>
            </w:r>
          </w:p>
        </w:tc>
      </w:tr>
    </w:tbl>
    <w:p w14:paraId="54D5F722" w14:textId="77777777" w:rsidR="00680733" w:rsidRDefault="00680733" w:rsidP="00680733">
      <w:pPr>
        <w:rPr>
          <w:noProof/>
          <w:sz w:val="24"/>
          <w:szCs w:val="24"/>
          <w:lang w:val="ru-RU"/>
        </w:rPr>
      </w:pPr>
    </w:p>
    <w:p w14:paraId="26FD33BB" w14:textId="77777777" w:rsidR="0057527D" w:rsidRDefault="0057527D" w:rsidP="00680733">
      <w:pPr>
        <w:rPr>
          <w:noProof/>
          <w:sz w:val="24"/>
          <w:szCs w:val="24"/>
          <w:lang w:val="ru-RU"/>
        </w:rPr>
      </w:pPr>
    </w:p>
    <w:p w14:paraId="21F092D9" w14:textId="77777777" w:rsidR="0057527D" w:rsidRDefault="0057527D" w:rsidP="00680733">
      <w:pPr>
        <w:rPr>
          <w:noProof/>
          <w:sz w:val="24"/>
          <w:szCs w:val="24"/>
          <w:lang w:val="ru-RU"/>
        </w:rPr>
      </w:pPr>
    </w:p>
    <w:p w14:paraId="6088621C" w14:textId="77777777" w:rsidR="0057527D" w:rsidRDefault="0057527D" w:rsidP="00680733">
      <w:pPr>
        <w:rPr>
          <w:noProof/>
          <w:sz w:val="24"/>
          <w:szCs w:val="24"/>
          <w:rtl/>
          <w:lang w:val="ru-RU"/>
        </w:rPr>
      </w:pPr>
    </w:p>
    <w:p w14:paraId="267FBBB4" w14:textId="77777777" w:rsidR="00BF08C9" w:rsidRDefault="00BF08C9" w:rsidP="00680733">
      <w:pPr>
        <w:rPr>
          <w:noProof/>
          <w:sz w:val="24"/>
          <w:szCs w:val="24"/>
          <w:lang w:val="ru-RU"/>
        </w:rPr>
      </w:pPr>
    </w:p>
    <w:p w14:paraId="15E7DF8D" w14:textId="1B246E3A" w:rsidR="0057527D" w:rsidRDefault="0057527D" w:rsidP="00BF08C9">
      <w:pPr>
        <w:jc w:val="center"/>
        <w:rPr>
          <w:noProof/>
          <w:sz w:val="24"/>
          <w:szCs w:val="24"/>
          <w:rtl/>
        </w:rPr>
      </w:pPr>
      <w:r w:rsidRPr="00586008">
        <w:rPr>
          <w:rFonts w:asciiTheme="majorHAnsi" w:hAnsiTheme="majorHAnsi" w:cstheme="majorHAnsi"/>
          <w:noProof/>
          <w:sz w:val="20"/>
          <w:szCs w:val="20"/>
          <w:rtl/>
        </w:rPr>
        <w:drawing>
          <wp:inline distT="0" distB="0" distL="0" distR="0" wp14:anchorId="5FA55C6B" wp14:editId="36411017">
            <wp:extent cx="5731510" cy="3133830"/>
            <wp:effectExtent l="0" t="0" r="2540" b="0"/>
            <wp:docPr id="3" name="Chart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53739507" w14:textId="77777777" w:rsidR="008F73B1" w:rsidRDefault="008F73B1" w:rsidP="00BF08C9">
      <w:pPr>
        <w:jc w:val="center"/>
        <w:rPr>
          <w:noProof/>
          <w:sz w:val="24"/>
          <w:szCs w:val="24"/>
          <w:rtl/>
        </w:rPr>
      </w:pPr>
    </w:p>
    <w:p w14:paraId="06B95902" w14:textId="77777777" w:rsidR="008F73B1" w:rsidRDefault="008F73B1" w:rsidP="00BF08C9">
      <w:pPr>
        <w:jc w:val="center"/>
        <w:rPr>
          <w:noProof/>
          <w:sz w:val="24"/>
          <w:szCs w:val="24"/>
          <w:rtl/>
        </w:rPr>
      </w:pPr>
    </w:p>
    <w:p w14:paraId="61EF9EBA" w14:textId="77777777" w:rsidR="008F73B1" w:rsidRDefault="008F73B1" w:rsidP="00BF08C9">
      <w:pPr>
        <w:jc w:val="center"/>
        <w:rPr>
          <w:noProof/>
          <w:sz w:val="24"/>
          <w:szCs w:val="24"/>
        </w:rPr>
      </w:pPr>
    </w:p>
    <w:p w14:paraId="3DB4ABFD" w14:textId="77777777" w:rsidR="008F73B1" w:rsidRDefault="008F73B1" w:rsidP="00520111">
      <w:pPr>
        <w:rPr>
          <w:noProof/>
          <w:sz w:val="24"/>
          <w:szCs w:val="24"/>
        </w:rPr>
      </w:pPr>
    </w:p>
    <w:p w14:paraId="3A303EA9" w14:textId="77777777" w:rsidR="00520111" w:rsidRDefault="00520111" w:rsidP="00520111">
      <w:pPr>
        <w:rPr>
          <w:noProof/>
          <w:sz w:val="24"/>
          <w:szCs w:val="24"/>
        </w:rPr>
      </w:pPr>
    </w:p>
    <w:p w14:paraId="2F495900" w14:textId="77777777" w:rsidR="00520111" w:rsidRDefault="00520111" w:rsidP="00520111">
      <w:pPr>
        <w:rPr>
          <w:noProof/>
          <w:sz w:val="24"/>
          <w:szCs w:val="24"/>
        </w:rPr>
      </w:pPr>
    </w:p>
    <w:p w14:paraId="0373F5A3" w14:textId="77777777" w:rsidR="00520111" w:rsidRDefault="00520111" w:rsidP="00520111">
      <w:pPr>
        <w:rPr>
          <w:noProof/>
          <w:sz w:val="24"/>
          <w:szCs w:val="24"/>
          <w:rtl/>
        </w:rPr>
      </w:pPr>
    </w:p>
    <w:p w14:paraId="6E2D225C" w14:textId="77777777" w:rsidR="008F73B1" w:rsidRDefault="008F73B1" w:rsidP="00BF08C9">
      <w:pPr>
        <w:jc w:val="center"/>
        <w:rPr>
          <w:noProof/>
          <w:sz w:val="24"/>
          <w:szCs w:val="24"/>
          <w:rtl/>
        </w:rPr>
      </w:pPr>
    </w:p>
    <w:p w14:paraId="4B497237" w14:textId="77777777" w:rsidR="000342C2" w:rsidRPr="00350FE8" w:rsidRDefault="000342C2" w:rsidP="000342C2">
      <w:pPr>
        <w:jc w:val="center"/>
        <w:rPr>
          <w:rFonts w:ascii="Calibri" w:hAnsi="Calibri" w:cs="Calibri"/>
          <w:b/>
          <w:bCs/>
          <w:sz w:val="40"/>
          <w:szCs w:val="40"/>
          <w:u w:val="single"/>
        </w:rPr>
      </w:pPr>
      <w:r w:rsidRPr="00350FE8">
        <w:rPr>
          <w:rFonts w:ascii="Calibri" w:hAnsi="Calibri" w:cs="Calibri"/>
          <w:b/>
          <w:bCs/>
          <w:sz w:val="40"/>
          <w:szCs w:val="40"/>
          <w:u w:val="single"/>
        </w:rPr>
        <w:t>Severity Bugs-Status</w:t>
      </w:r>
    </w:p>
    <w:p w14:paraId="7E2C73F6" w14:textId="77777777" w:rsidR="00471F90" w:rsidRDefault="000342C2" w:rsidP="000342C2">
      <w:pPr>
        <w:jc w:val="center"/>
        <w:rPr>
          <w:rFonts w:ascii="Gadugi" w:hAnsi="Gadugi"/>
          <w:noProof/>
          <w:sz w:val="24"/>
          <w:szCs w:val="24"/>
        </w:rPr>
      </w:pPr>
      <w:r w:rsidRPr="000342C2">
        <w:rPr>
          <w:rFonts w:ascii="Gadugi" w:hAnsi="Gadugi"/>
          <w:noProof/>
          <w:sz w:val="24"/>
          <w:szCs w:val="24"/>
        </w:rPr>
        <w:t xml:space="preserve">The chart column represents the severity status of the bugs found on the </w:t>
      </w:r>
    </w:p>
    <w:p w14:paraId="5BAF796D" w14:textId="0C24E331" w:rsidR="000342C2" w:rsidRPr="000342C2" w:rsidRDefault="000342C2" w:rsidP="000342C2">
      <w:pPr>
        <w:jc w:val="center"/>
        <w:rPr>
          <w:rFonts w:ascii="Gadugi" w:hAnsi="Gadugi"/>
          <w:noProof/>
          <w:sz w:val="24"/>
          <w:szCs w:val="24"/>
          <w:rtl/>
        </w:rPr>
      </w:pPr>
      <w:r w:rsidRPr="000342C2">
        <w:rPr>
          <w:rFonts w:ascii="Gadugi" w:hAnsi="Gadugi"/>
          <w:noProof/>
          <w:sz w:val="24"/>
          <w:szCs w:val="24"/>
        </w:rPr>
        <w:t>‘</w:t>
      </w:r>
      <w:r w:rsidR="00832DCA" w:rsidRPr="00F767D6">
        <w:rPr>
          <w:rFonts w:ascii="Gadugi" w:hAnsi="Gadugi"/>
          <w:noProof/>
          <w:sz w:val="24"/>
          <w:szCs w:val="24"/>
        </w:rPr>
        <w:t xml:space="preserve">Burger </w:t>
      </w:r>
      <w:r w:rsidR="00C82F04" w:rsidRPr="00F767D6">
        <w:rPr>
          <w:rFonts w:ascii="Gadugi" w:hAnsi="Gadugi"/>
          <w:noProof/>
          <w:sz w:val="24"/>
          <w:szCs w:val="24"/>
        </w:rPr>
        <w:t>King’</w:t>
      </w:r>
      <w:r w:rsidRPr="000342C2">
        <w:rPr>
          <w:rFonts w:ascii="Gadugi" w:hAnsi="Gadugi"/>
          <w:noProof/>
          <w:sz w:val="24"/>
          <w:szCs w:val="24"/>
        </w:rPr>
        <w:t xml:space="preserve"> </w:t>
      </w:r>
      <w:r w:rsidR="00832DCA" w:rsidRPr="00F767D6">
        <w:rPr>
          <w:rFonts w:ascii="Gadugi" w:hAnsi="Gadugi"/>
          <w:noProof/>
          <w:sz w:val="24"/>
          <w:szCs w:val="24"/>
        </w:rPr>
        <w:t>Application</w:t>
      </w:r>
      <w:r w:rsidR="004F4817" w:rsidRPr="00F767D6">
        <w:rPr>
          <w:rFonts w:ascii="Gadugi" w:hAnsi="Gadugi"/>
          <w:noProof/>
          <w:sz w:val="24"/>
          <w:szCs w:val="24"/>
        </w:rPr>
        <w:t xml:space="preserve"> on Mobile</w:t>
      </w:r>
      <w:r w:rsidRPr="000342C2">
        <w:rPr>
          <w:rFonts w:ascii="Gadugi" w:hAnsi="Gadugi"/>
          <w:noProof/>
          <w:sz w:val="24"/>
          <w:szCs w:val="24"/>
        </w:rPr>
        <w:t xml:space="preserve">. </w:t>
      </w:r>
    </w:p>
    <w:p w14:paraId="75D23571" w14:textId="77777777" w:rsidR="000342C2" w:rsidRPr="000342C2" w:rsidRDefault="000342C2" w:rsidP="000342C2">
      <w:pPr>
        <w:jc w:val="center"/>
        <w:rPr>
          <w:rFonts w:ascii="inherit" w:eastAsia="Times New Roman" w:hAnsi="inherit" w:cs="Courier New"/>
          <w:b/>
          <w:bCs/>
          <w:color w:val="202124"/>
          <w:sz w:val="28"/>
          <w:szCs w:val="28"/>
        </w:rPr>
      </w:pPr>
    </w:p>
    <w:tbl>
      <w:tblPr>
        <w:tblStyle w:val="TableGrid1"/>
        <w:bidiVisual/>
        <w:tblW w:w="8488" w:type="dxa"/>
        <w:jc w:val="center"/>
        <w:tblLook w:val="04A0" w:firstRow="1" w:lastRow="0" w:firstColumn="1" w:lastColumn="0" w:noHBand="0" w:noVBand="1"/>
      </w:tblPr>
      <w:tblGrid>
        <w:gridCol w:w="1414"/>
        <w:gridCol w:w="1414"/>
        <w:gridCol w:w="1415"/>
        <w:gridCol w:w="1415"/>
        <w:gridCol w:w="1415"/>
        <w:gridCol w:w="1415"/>
      </w:tblGrid>
      <w:tr w:rsidR="00350FE8" w:rsidRPr="000342C2" w14:paraId="2B9D1FB5" w14:textId="77777777" w:rsidTr="00835530">
        <w:trPr>
          <w:trHeight w:val="532"/>
          <w:jc w:val="center"/>
        </w:trPr>
        <w:tc>
          <w:tcPr>
            <w:tcW w:w="1414" w:type="dxa"/>
            <w:shd w:val="clear" w:color="auto" w:fill="4472C4" w:themeFill="accent1"/>
            <w:vAlign w:val="center"/>
          </w:tcPr>
          <w:p w14:paraId="7ABE3E2B" w14:textId="77777777" w:rsidR="00350FE8" w:rsidRPr="000342C2" w:rsidRDefault="00350FE8" w:rsidP="00835530">
            <w:pPr>
              <w:bidi/>
              <w:jc w:val="center"/>
              <w:rPr>
                <w:rFonts w:asciiTheme="majorHAnsi" w:hAnsiTheme="majorHAnsi" w:cstheme="majorHAnsi"/>
                <w:sz w:val="20"/>
                <w:szCs w:val="20"/>
                <w:rtl/>
              </w:rPr>
            </w:pPr>
            <w:r w:rsidRPr="000342C2">
              <w:rPr>
                <w:rFonts w:asciiTheme="majorHAnsi" w:hAnsiTheme="majorHAnsi" w:cstheme="majorHAnsi"/>
                <w:b/>
                <w:bCs/>
                <w:sz w:val="20"/>
                <w:szCs w:val="20"/>
              </w:rPr>
              <w:t>Total</w:t>
            </w:r>
          </w:p>
        </w:tc>
        <w:tc>
          <w:tcPr>
            <w:tcW w:w="1414" w:type="dxa"/>
            <w:shd w:val="clear" w:color="auto" w:fill="BDD6EE" w:themeFill="accent5" w:themeFillTint="66"/>
            <w:vAlign w:val="center"/>
          </w:tcPr>
          <w:p w14:paraId="6F63E444" w14:textId="77777777" w:rsidR="00350FE8" w:rsidRPr="000342C2" w:rsidRDefault="00350FE8" w:rsidP="00835530">
            <w:pPr>
              <w:bidi/>
              <w:jc w:val="center"/>
              <w:rPr>
                <w:rFonts w:asciiTheme="majorHAnsi" w:hAnsiTheme="majorHAnsi" w:cstheme="majorHAnsi"/>
                <w:sz w:val="20"/>
                <w:szCs w:val="20"/>
                <w:rtl/>
              </w:rPr>
            </w:pPr>
            <w:r w:rsidRPr="000342C2">
              <w:rPr>
                <w:rFonts w:asciiTheme="majorHAnsi" w:hAnsiTheme="majorHAnsi" w:cstheme="majorHAnsi"/>
                <w:b/>
                <w:bCs/>
                <w:sz w:val="20"/>
                <w:szCs w:val="20"/>
              </w:rPr>
              <w:t>S5-Low</w:t>
            </w:r>
          </w:p>
        </w:tc>
        <w:tc>
          <w:tcPr>
            <w:tcW w:w="1415" w:type="dxa"/>
            <w:shd w:val="clear" w:color="auto" w:fill="FFFF00"/>
            <w:vAlign w:val="center"/>
          </w:tcPr>
          <w:p w14:paraId="6638ED3A" w14:textId="77777777" w:rsidR="00350FE8" w:rsidRPr="000342C2" w:rsidRDefault="00350FE8" w:rsidP="00835530">
            <w:pPr>
              <w:bidi/>
              <w:jc w:val="center"/>
              <w:rPr>
                <w:rFonts w:asciiTheme="majorHAnsi" w:hAnsiTheme="majorHAnsi" w:cstheme="majorHAnsi"/>
                <w:sz w:val="20"/>
                <w:szCs w:val="20"/>
                <w:rtl/>
              </w:rPr>
            </w:pPr>
            <w:r w:rsidRPr="000342C2">
              <w:rPr>
                <w:rFonts w:asciiTheme="majorHAnsi" w:hAnsiTheme="majorHAnsi" w:cstheme="majorHAnsi"/>
                <w:b/>
                <w:bCs/>
                <w:sz w:val="20"/>
                <w:szCs w:val="20"/>
              </w:rPr>
              <w:t>S4-Minor</w:t>
            </w:r>
          </w:p>
        </w:tc>
        <w:tc>
          <w:tcPr>
            <w:tcW w:w="1415" w:type="dxa"/>
            <w:shd w:val="clear" w:color="auto" w:fill="FFC000"/>
            <w:vAlign w:val="center"/>
          </w:tcPr>
          <w:p w14:paraId="30F1B2E5" w14:textId="77777777" w:rsidR="00350FE8" w:rsidRPr="000342C2" w:rsidRDefault="00350FE8" w:rsidP="00835530">
            <w:pPr>
              <w:bidi/>
              <w:jc w:val="center"/>
              <w:rPr>
                <w:rFonts w:asciiTheme="majorHAnsi" w:hAnsiTheme="majorHAnsi" w:cstheme="majorHAnsi"/>
                <w:b/>
                <w:bCs/>
                <w:color w:val="FF6600"/>
                <w:sz w:val="20"/>
                <w:szCs w:val="20"/>
                <w:rtl/>
              </w:rPr>
            </w:pPr>
            <w:r w:rsidRPr="000342C2">
              <w:rPr>
                <w:rFonts w:asciiTheme="majorHAnsi" w:hAnsiTheme="majorHAnsi" w:cstheme="majorHAnsi"/>
                <w:b/>
                <w:bCs/>
                <w:sz w:val="20"/>
                <w:szCs w:val="20"/>
              </w:rPr>
              <w:t>S3-Major</w:t>
            </w:r>
          </w:p>
        </w:tc>
        <w:tc>
          <w:tcPr>
            <w:tcW w:w="1415" w:type="dxa"/>
            <w:shd w:val="clear" w:color="auto" w:fill="FF0000"/>
            <w:vAlign w:val="center"/>
          </w:tcPr>
          <w:p w14:paraId="4368D974" w14:textId="77777777" w:rsidR="00350FE8" w:rsidRPr="000342C2" w:rsidRDefault="00350FE8" w:rsidP="00835530">
            <w:pPr>
              <w:bidi/>
              <w:jc w:val="center"/>
              <w:rPr>
                <w:rFonts w:asciiTheme="majorHAnsi" w:hAnsiTheme="majorHAnsi" w:cstheme="majorHAnsi"/>
                <w:sz w:val="20"/>
                <w:szCs w:val="20"/>
                <w:rtl/>
              </w:rPr>
            </w:pPr>
            <w:r w:rsidRPr="000342C2">
              <w:rPr>
                <w:rFonts w:asciiTheme="majorHAnsi" w:hAnsiTheme="majorHAnsi" w:cstheme="majorHAnsi"/>
                <w:b/>
                <w:bCs/>
                <w:sz w:val="20"/>
                <w:szCs w:val="20"/>
                <w:highlight w:val="red"/>
              </w:rPr>
              <w:t>S2-</w:t>
            </w:r>
            <w:r w:rsidRPr="000342C2">
              <w:rPr>
                <w:rFonts w:asciiTheme="majorHAnsi" w:hAnsiTheme="majorHAnsi" w:cstheme="majorHAnsi"/>
                <w:b/>
                <w:bCs/>
                <w:sz w:val="20"/>
                <w:szCs w:val="20"/>
              </w:rPr>
              <w:t>Critical</w:t>
            </w:r>
          </w:p>
        </w:tc>
        <w:tc>
          <w:tcPr>
            <w:tcW w:w="1415" w:type="dxa"/>
            <w:shd w:val="clear" w:color="auto" w:fill="C00000"/>
            <w:vAlign w:val="center"/>
          </w:tcPr>
          <w:p w14:paraId="286AFDF3" w14:textId="77777777" w:rsidR="00350FE8" w:rsidRPr="000342C2" w:rsidRDefault="00350FE8" w:rsidP="00835530">
            <w:pPr>
              <w:bidi/>
              <w:jc w:val="center"/>
              <w:rPr>
                <w:rFonts w:asciiTheme="majorHAnsi" w:hAnsiTheme="majorHAnsi" w:cstheme="majorHAnsi"/>
                <w:sz w:val="20"/>
                <w:szCs w:val="20"/>
                <w:rtl/>
              </w:rPr>
            </w:pPr>
            <w:r w:rsidRPr="000342C2">
              <w:rPr>
                <w:rFonts w:asciiTheme="majorHAnsi" w:hAnsiTheme="majorHAnsi" w:cstheme="majorHAnsi"/>
                <w:b/>
                <w:bCs/>
                <w:color w:val="000000" w:themeColor="text1"/>
                <w:sz w:val="20"/>
                <w:szCs w:val="20"/>
              </w:rPr>
              <w:t>S1-ST</w:t>
            </w:r>
          </w:p>
        </w:tc>
      </w:tr>
      <w:tr w:rsidR="00350FE8" w:rsidRPr="000342C2" w14:paraId="4FCB39A1" w14:textId="77777777" w:rsidTr="00835530">
        <w:trPr>
          <w:trHeight w:val="532"/>
          <w:jc w:val="center"/>
        </w:trPr>
        <w:tc>
          <w:tcPr>
            <w:tcW w:w="1414" w:type="dxa"/>
            <w:vAlign w:val="center"/>
          </w:tcPr>
          <w:p w14:paraId="45D620B8" w14:textId="57FC6D48" w:rsidR="00350FE8" w:rsidRPr="000342C2" w:rsidRDefault="006B5935" w:rsidP="00835530">
            <w:pPr>
              <w:bidi/>
              <w:jc w:val="center"/>
              <w:rPr>
                <w:rFonts w:asciiTheme="majorHAnsi" w:hAnsiTheme="majorHAnsi" w:cstheme="majorHAnsi"/>
                <w:sz w:val="20"/>
                <w:szCs w:val="20"/>
                <w:rtl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51</w:t>
            </w:r>
          </w:p>
        </w:tc>
        <w:tc>
          <w:tcPr>
            <w:tcW w:w="1414" w:type="dxa"/>
            <w:vAlign w:val="center"/>
          </w:tcPr>
          <w:p w14:paraId="42B21500" w14:textId="3A2CEE3B" w:rsidR="00350FE8" w:rsidRPr="000342C2" w:rsidRDefault="006B5935" w:rsidP="00835530">
            <w:pPr>
              <w:bidi/>
              <w:jc w:val="center"/>
              <w:rPr>
                <w:rFonts w:asciiTheme="majorHAnsi" w:hAnsiTheme="majorHAnsi" w:cstheme="majorHAnsi"/>
                <w:sz w:val="20"/>
                <w:szCs w:val="20"/>
                <w:rtl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20</w:t>
            </w:r>
          </w:p>
        </w:tc>
        <w:tc>
          <w:tcPr>
            <w:tcW w:w="1415" w:type="dxa"/>
            <w:vAlign w:val="center"/>
          </w:tcPr>
          <w:p w14:paraId="44DC78E4" w14:textId="14E25E1D" w:rsidR="00350FE8" w:rsidRPr="000342C2" w:rsidRDefault="006B5935" w:rsidP="00835530">
            <w:pPr>
              <w:bidi/>
              <w:jc w:val="center"/>
              <w:rPr>
                <w:rFonts w:asciiTheme="majorHAnsi" w:hAnsiTheme="majorHAnsi" w:cstheme="majorHAnsi"/>
                <w:sz w:val="20"/>
                <w:szCs w:val="20"/>
                <w:rtl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16</w:t>
            </w:r>
          </w:p>
        </w:tc>
        <w:tc>
          <w:tcPr>
            <w:tcW w:w="1415" w:type="dxa"/>
            <w:vAlign w:val="center"/>
          </w:tcPr>
          <w:p w14:paraId="59169F23" w14:textId="20FCF9AF" w:rsidR="00350FE8" w:rsidRPr="000342C2" w:rsidRDefault="006B5935" w:rsidP="00835530">
            <w:pPr>
              <w:bidi/>
              <w:jc w:val="center"/>
              <w:rPr>
                <w:rFonts w:asciiTheme="majorHAnsi" w:hAnsiTheme="majorHAnsi" w:cstheme="majorHAnsi"/>
                <w:sz w:val="20"/>
                <w:szCs w:val="20"/>
                <w:rtl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13</w:t>
            </w:r>
          </w:p>
        </w:tc>
        <w:tc>
          <w:tcPr>
            <w:tcW w:w="1415" w:type="dxa"/>
            <w:vAlign w:val="center"/>
          </w:tcPr>
          <w:p w14:paraId="53E3F986" w14:textId="034C806C" w:rsidR="00350FE8" w:rsidRPr="000342C2" w:rsidRDefault="00993D40" w:rsidP="00835530">
            <w:pPr>
              <w:bidi/>
              <w:jc w:val="center"/>
              <w:rPr>
                <w:rFonts w:asciiTheme="majorHAnsi" w:hAnsiTheme="majorHAnsi" w:cstheme="majorHAnsi"/>
                <w:sz w:val="20"/>
                <w:szCs w:val="20"/>
                <w:rtl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0</w:t>
            </w:r>
          </w:p>
        </w:tc>
        <w:tc>
          <w:tcPr>
            <w:tcW w:w="1415" w:type="dxa"/>
            <w:vAlign w:val="center"/>
          </w:tcPr>
          <w:p w14:paraId="6BE87486" w14:textId="33959EB6" w:rsidR="00350FE8" w:rsidRPr="000342C2" w:rsidRDefault="006B5935" w:rsidP="00835530">
            <w:pPr>
              <w:bidi/>
              <w:jc w:val="center"/>
              <w:rPr>
                <w:rFonts w:asciiTheme="majorHAnsi" w:hAnsiTheme="majorHAnsi" w:cstheme="majorHAnsi"/>
                <w:sz w:val="20"/>
                <w:szCs w:val="20"/>
                <w:rtl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2</w:t>
            </w:r>
          </w:p>
        </w:tc>
      </w:tr>
    </w:tbl>
    <w:p w14:paraId="61F58010" w14:textId="3437DDEF" w:rsidR="000342C2" w:rsidRDefault="000342C2" w:rsidP="000342C2">
      <w:pPr>
        <w:jc w:val="center"/>
        <w:rPr>
          <w:rFonts w:ascii="inherit" w:eastAsia="Times New Roman" w:hAnsi="inherit" w:cs="Courier New"/>
          <w:b/>
          <w:bCs/>
          <w:color w:val="202124"/>
          <w:sz w:val="28"/>
          <w:szCs w:val="28"/>
          <w:rtl/>
          <w:lang w:val="ru-RU"/>
        </w:rPr>
      </w:pPr>
    </w:p>
    <w:p w14:paraId="1E10D02A" w14:textId="3A2CFD51" w:rsidR="001712CB" w:rsidRPr="00CC2E7E" w:rsidRDefault="001712CB" w:rsidP="000342C2">
      <w:pPr>
        <w:jc w:val="center"/>
        <w:rPr>
          <w:rFonts w:ascii="inherit" w:eastAsia="Times New Roman" w:hAnsi="inherit" w:cs="Courier New"/>
          <w:b/>
          <w:bCs/>
          <w:color w:val="202124"/>
          <w:sz w:val="28"/>
          <w:szCs w:val="28"/>
          <w:rtl/>
          <w:lang w:val="ru-RU"/>
        </w:rPr>
      </w:pPr>
    </w:p>
    <w:p w14:paraId="1F989EF1" w14:textId="0CB1096A" w:rsidR="008F73B1" w:rsidRPr="00945DB0" w:rsidRDefault="008F73B1" w:rsidP="00BF08C9">
      <w:pPr>
        <w:jc w:val="center"/>
        <w:rPr>
          <w:b/>
          <w:bCs/>
          <w:noProof/>
          <w:sz w:val="24"/>
          <w:szCs w:val="24"/>
        </w:rPr>
      </w:pPr>
    </w:p>
    <w:p w14:paraId="57950FCE" w14:textId="7EC2DDC1" w:rsidR="00C82F04" w:rsidRDefault="00945DB0" w:rsidP="00BF08C9">
      <w:pPr>
        <w:jc w:val="center"/>
        <w:rPr>
          <w:noProof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239DB1D7" wp14:editId="3EBD2BB2">
            <wp:simplePos x="0" y="0"/>
            <wp:positionH relativeFrom="margin">
              <wp:posOffset>210820</wp:posOffset>
            </wp:positionH>
            <wp:positionV relativeFrom="page">
              <wp:posOffset>4494530</wp:posOffset>
            </wp:positionV>
            <wp:extent cx="5193665" cy="4206240"/>
            <wp:effectExtent l="0" t="0" r="6985" b="3810"/>
            <wp:wrapTopAndBottom/>
            <wp:docPr id="20" name="תרשים 20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B10D5D14-4FD5-CD6E-7443-D0E4400E2A3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90C534" w14:textId="09236F7B" w:rsidR="00C82F04" w:rsidRPr="0029363A" w:rsidRDefault="003439C1" w:rsidP="00BF08C9">
      <w:pPr>
        <w:jc w:val="center"/>
        <w:rPr>
          <w:noProof/>
          <w:color w:val="000000" w:themeColor="text1"/>
          <w:sz w:val="24"/>
          <w:szCs w:val="24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>
        <w:rPr>
          <w:noProof/>
        </w:rPr>
        <w:t xml:space="preserve"> </w:t>
      </w:r>
      <w:r w:rsidR="007972AB">
        <w:rPr>
          <w:noProof/>
        </w:rPr>
        <w:t xml:space="preserve"> </w:t>
      </w:r>
    </w:p>
    <w:p w14:paraId="54FC2F84" w14:textId="77777777" w:rsidR="00520111" w:rsidRDefault="00520111" w:rsidP="00520111">
      <w:pPr>
        <w:rPr>
          <w:noProof/>
          <w:sz w:val="24"/>
          <w:szCs w:val="24"/>
        </w:rPr>
      </w:pPr>
    </w:p>
    <w:p w14:paraId="7A9AFFE7" w14:textId="77777777" w:rsidR="006E7DD9" w:rsidRDefault="006E7DD9" w:rsidP="00BF08C9">
      <w:pPr>
        <w:jc w:val="center"/>
        <w:rPr>
          <w:noProof/>
          <w:sz w:val="24"/>
          <w:szCs w:val="24"/>
        </w:rPr>
      </w:pPr>
    </w:p>
    <w:p w14:paraId="02396C83" w14:textId="77777777" w:rsidR="006E7DD9" w:rsidRPr="00350FE8" w:rsidRDefault="006E7DD9" w:rsidP="006E7DD9">
      <w:pPr>
        <w:jc w:val="center"/>
        <w:rPr>
          <w:rFonts w:ascii="Calibri" w:hAnsi="Calibri" w:cs="Calibri"/>
          <w:b/>
          <w:bCs/>
          <w:sz w:val="40"/>
          <w:szCs w:val="40"/>
          <w:u w:val="single"/>
        </w:rPr>
      </w:pPr>
      <w:r w:rsidRPr="00350FE8">
        <w:rPr>
          <w:rFonts w:ascii="Calibri" w:hAnsi="Calibri" w:cs="Calibri" w:hint="cs"/>
          <w:b/>
          <w:bCs/>
          <w:sz w:val="40"/>
          <w:szCs w:val="40"/>
          <w:u w:val="single"/>
        </w:rPr>
        <w:t>D</w:t>
      </w:r>
      <w:r w:rsidRPr="00350FE8">
        <w:rPr>
          <w:rFonts w:ascii="Calibri" w:hAnsi="Calibri" w:cs="Calibri"/>
          <w:b/>
          <w:bCs/>
          <w:sz w:val="40"/>
          <w:szCs w:val="40"/>
          <w:u w:val="single"/>
        </w:rPr>
        <w:t>efect Distribution-Module Wise</w:t>
      </w:r>
    </w:p>
    <w:p w14:paraId="7004A18C" w14:textId="77777777" w:rsidR="006E7DD9" w:rsidRPr="006E7DD9" w:rsidRDefault="006E7DD9" w:rsidP="00350FE8">
      <w:pPr>
        <w:rPr>
          <w:rFonts w:eastAsia="Times New Roman" w:cs="Courier New"/>
          <w:b/>
          <w:bCs/>
          <w:sz w:val="24"/>
          <w:szCs w:val="24"/>
          <w:rtl/>
        </w:rPr>
      </w:pPr>
    </w:p>
    <w:p w14:paraId="08CBB23A" w14:textId="098108DB" w:rsidR="00350FE8" w:rsidRPr="00350FE8" w:rsidRDefault="00CA7B3A" w:rsidP="00350FE8">
      <w:pPr>
        <w:jc w:val="center"/>
        <w:rPr>
          <w:noProof/>
          <w:sz w:val="24"/>
          <w:szCs w:val="24"/>
        </w:rPr>
      </w:pPr>
      <w:r w:rsidRPr="006E7DD9">
        <w:rPr>
          <w:rFonts w:ascii="Gadugi" w:hAnsi="Gadugi"/>
          <w:noProof/>
          <w:sz w:val="24"/>
          <w:szCs w:val="24"/>
        </w:rPr>
        <w:t xml:space="preserve"> </w:t>
      </w:r>
      <w:r w:rsidR="006E7DD9" w:rsidRPr="006E7DD9">
        <w:rPr>
          <w:rFonts w:ascii="Gadugi" w:hAnsi="Gadugi"/>
          <w:noProof/>
          <w:sz w:val="24"/>
          <w:szCs w:val="24"/>
        </w:rPr>
        <w:t>This table represents the status of the bug severity and their amount by test types.</w:t>
      </w:r>
    </w:p>
    <w:tbl>
      <w:tblPr>
        <w:tblStyle w:val="TableGrid2"/>
        <w:tblpPr w:leftFromText="180" w:rightFromText="180" w:vertAnchor="text" w:horzAnchor="margin" w:tblpY="177"/>
        <w:bidiVisual/>
        <w:tblW w:w="9016" w:type="dxa"/>
        <w:tblLook w:val="04A0" w:firstRow="1" w:lastRow="0" w:firstColumn="1" w:lastColumn="0" w:noHBand="0" w:noVBand="1"/>
      </w:tblPr>
      <w:tblGrid>
        <w:gridCol w:w="733"/>
        <w:gridCol w:w="1470"/>
        <w:gridCol w:w="595"/>
        <w:gridCol w:w="1415"/>
        <w:gridCol w:w="1044"/>
        <w:gridCol w:w="1372"/>
        <w:gridCol w:w="1200"/>
        <w:gridCol w:w="1187"/>
      </w:tblGrid>
      <w:tr w:rsidR="00350FE8" w:rsidRPr="006E7DD9" w14:paraId="56149A2B" w14:textId="77777777" w:rsidTr="00735D07">
        <w:trPr>
          <w:trHeight w:val="353"/>
        </w:trPr>
        <w:tc>
          <w:tcPr>
            <w:tcW w:w="733" w:type="dxa"/>
            <w:shd w:val="clear" w:color="auto" w:fill="4472C4" w:themeFill="accent1"/>
            <w:vAlign w:val="center"/>
          </w:tcPr>
          <w:p w14:paraId="3E2F9AF1" w14:textId="77777777" w:rsidR="00350FE8" w:rsidRPr="006E7DD9" w:rsidRDefault="00350FE8" w:rsidP="00835530">
            <w:pPr>
              <w:bidi/>
              <w:jc w:val="center"/>
              <w:rPr>
                <w:rFonts w:asciiTheme="majorHAnsi" w:hAnsiTheme="majorHAnsi" w:cstheme="majorHAnsi"/>
                <w:b/>
                <w:bCs/>
                <w:sz w:val="20"/>
                <w:szCs w:val="20"/>
              </w:rPr>
            </w:pPr>
            <w:r w:rsidRPr="006E7DD9">
              <w:rPr>
                <w:rFonts w:asciiTheme="majorHAnsi" w:hAnsiTheme="majorHAnsi" w:cstheme="majorHAnsi"/>
                <w:b/>
                <w:bCs/>
                <w:sz w:val="20"/>
                <w:szCs w:val="20"/>
              </w:rPr>
              <w:t>Total</w:t>
            </w:r>
          </w:p>
        </w:tc>
        <w:tc>
          <w:tcPr>
            <w:tcW w:w="1470" w:type="dxa"/>
            <w:shd w:val="clear" w:color="auto" w:fill="FF9966"/>
            <w:vAlign w:val="center"/>
          </w:tcPr>
          <w:p w14:paraId="4357DD07" w14:textId="77777777" w:rsidR="00350FE8" w:rsidRPr="006E7DD9" w:rsidRDefault="00350FE8" w:rsidP="00835530">
            <w:pPr>
              <w:bidi/>
              <w:jc w:val="center"/>
              <w:rPr>
                <w:rFonts w:asciiTheme="majorHAnsi" w:hAnsiTheme="majorHAnsi" w:cstheme="majorHAnsi"/>
                <w:b/>
                <w:bCs/>
                <w:sz w:val="20"/>
                <w:szCs w:val="20"/>
                <w:rtl/>
              </w:rPr>
            </w:pPr>
            <w:r w:rsidRPr="006E7DD9">
              <w:rPr>
                <w:rFonts w:asciiTheme="majorHAnsi" w:hAnsiTheme="majorHAnsi" w:cstheme="majorHAnsi"/>
                <w:b/>
                <w:bCs/>
                <w:sz w:val="20"/>
                <w:szCs w:val="20"/>
              </w:rPr>
              <w:t>Compatibility</w:t>
            </w:r>
          </w:p>
        </w:tc>
        <w:tc>
          <w:tcPr>
            <w:tcW w:w="595" w:type="dxa"/>
            <w:shd w:val="clear" w:color="auto" w:fill="92D050"/>
            <w:vAlign w:val="center"/>
          </w:tcPr>
          <w:p w14:paraId="1CC72857" w14:textId="77777777" w:rsidR="00350FE8" w:rsidRPr="006E7DD9" w:rsidRDefault="00350FE8" w:rsidP="00835530">
            <w:pPr>
              <w:bidi/>
              <w:jc w:val="center"/>
              <w:rPr>
                <w:rFonts w:asciiTheme="majorHAnsi" w:hAnsiTheme="majorHAnsi" w:cstheme="majorHAnsi"/>
                <w:b/>
                <w:bCs/>
                <w:sz w:val="20"/>
                <w:szCs w:val="20"/>
                <w:rtl/>
              </w:rPr>
            </w:pPr>
            <w:r w:rsidRPr="006E7DD9">
              <w:rPr>
                <w:rFonts w:asciiTheme="majorHAnsi" w:hAnsiTheme="majorHAnsi" w:cstheme="majorHAnsi"/>
                <w:b/>
                <w:bCs/>
                <w:sz w:val="20"/>
                <w:szCs w:val="20"/>
              </w:rPr>
              <w:t>GUI</w:t>
            </w:r>
          </w:p>
        </w:tc>
        <w:tc>
          <w:tcPr>
            <w:tcW w:w="1415" w:type="dxa"/>
            <w:shd w:val="clear" w:color="auto" w:fill="AF15BB"/>
            <w:vAlign w:val="center"/>
          </w:tcPr>
          <w:p w14:paraId="1F63606F" w14:textId="77777777" w:rsidR="00350FE8" w:rsidRPr="006E7DD9" w:rsidRDefault="00350FE8" w:rsidP="00835530">
            <w:pPr>
              <w:bidi/>
              <w:jc w:val="center"/>
              <w:rPr>
                <w:rFonts w:asciiTheme="majorHAnsi" w:hAnsiTheme="majorHAnsi" w:cstheme="majorHAnsi"/>
                <w:b/>
                <w:bCs/>
                <w:sz w:val="20"/>
                <w:szCs w:val="20"/>
                <w:rtl/>
              </w:rPr>
            </w:pPr>
            <w:r w:rsidRPr="006E7DD9">
              <w:rPr>
                <w:rFonts w:asciiTheme="majorHAnsi" w:hAnsiTheme="majorHAnsi" w:cstheme="majorHAnsi"/>
                <w:b/>
                <w:bCs/>
                <w:sz w:val="20"/>
                <w:szCs w:val="20"/>
              </w:rPr>
              <w:t>Performance</w:t>
            </w:r>
          </w:p>
        </w:tc>
        <w:tc>
          <w:tcPr>
            <w:tcW w:w="1044" w:type="dxa"/>
            <w:shd w:val="clear" w:color="auto" w:fill="DD1D09"/>
            <w:vAlign w:val="center"/>
          </w:tcPr>
          <w:p w14:paraId="42773919" w14:textId="77777777" w:rsidR="00350FE8" w:rsidRPr="006E7DD9" w:rsidRDefault="00350FE8" w:rsidP="00835530">
            <w:pPr>
              <w:bidi/>
              <w:jc w:val="center"/>
              <w:rPr>
                <w:rFonts w:asciiTheme="majorHAnsi" w:hAnsiTheme="majorHAnsi" w:cstheme="majorHAnsi"/>
                <w:b/>
                <w:bCs/>
                <w:sz w:val="20"/>
                <w:szCs w:val="20"/>
                <w:highlight w:val="green"/>
                <w:rtl/>
              </w:rPr>
            </w:pPr>
            <w:r w:rsidRPr="006E7DD9">
              <w:rPr>
                <w:rFonts w:asciiTheme="majorHAnsi" w:hAnsiTheme="majorHAnsi" w:cstheme="majorHAnsi"/>
                <w:b/>
                <w:bCs/>
                <w:sz w:val="20"/>
                <w:szCs w:val="20"/>
              </w:rPr>
              <w:t>Usability</w:t>
            </w:r>
          </w:p>
        </w:tc>
        <w:tc>
          <w:tcPr>
            <w:tcW w:w="1372" w:type="dxa"/>
            <w:shd w:val="clear" w:color="auto" w:fill="F3D731"/>
            <w:vAlign w:val="center"/>
          </w:tcPr>
          <w:p w14:paraId="72D64574" w14:textId="77777777" w:rsidR="00350FE8" w:rsidRPr="006E7DD9" w:rsidRDefault="00350FE8" w:rsidP="00835530">
            <w:pPr>
              <w:bidi/>
              <w:jc w:val="center"/>
              <w:rPr>
                <w:rFonts w:asciiTheme="majorHAnsi" w:hAnsiTheme="majorHAnsi" w:cstheme="majorHAnsi"/>
                <w:b/>
                <w:bCs/>
                <w:sz w:val="20"/>
                <w:szCs w:val="20"/>
              </w:rPr>
            </w:pPr>
            <w:r w:rsidRPr="006E7DD9">
              <w:rPr>
                <w:rFonts w:asciiTheme="majorHAnsi" w:hAnsiTheme="majorHAnsi" w:cstheme="majorHAnsi"/>
                <w:b/>
                <w:bCs/>
                <w:sz w:val="20"/>
                <w:szCs w:val="20"/>
              </w:rPr>
              <w:t>Accessibility</w:t>
            </w:r>
          </w:p>
        </w:tc>
        <w:tc>
          <w:tcPr>
            <w:tcW w:w="1200" w:type="dxa"/>
            <w:shd w:val="clear" w:color="auto" w:fill="7F7F7F" w:themeFill="text1" w:themeFillTint="80"/>
            <w:vAlign w:val="center"/>
          </w:tcPr>
          <w:p w14:paraId="21335706" w14:textId="77777777" w:rsidR="00350FE8" w:rsidRPr="006E7DD9" w:rsidRDefault="00350FE8" w:rsidP="00835530">
            <w:pPr>
              <w:bidi/>
              <w:jc w:val="center"/>
              <w:rPr>
                <w:rFonts w:asciiTheme="majorHAnsi" w:hAnsiTheme="majorHAnsi" w:cstheme="majorHAnsi"/>
                <w:b/>
                <w:bCs/>
                <w:sz w:val="20"/>
                <w:szCs w:val="20"/>
                <w:rtl/>
              </w:rPr>
            </w:pPr>
            <w:r>
              <w:rPr>
                <w:rFonts w:asciiTheme="majorHAnsi" w:hAnsiTheme="majorHAnsi" w:cstheme="majorHAnsi"/>
                <w:b/>
                <w:bCs/>
                <w:sz w:val="20"/>
                <w:szCs w:val="20"/>
              </w:rPr>
              <w:t>Functional</w:t>
            </w:r>
          </w:p>
        </w:tc>
        <w:tc>
          <w:tcPr>
            <w:tcW w:w="1187" w:type="dxa"/>
            <w:shd w:val="clear" w:color="auto" w:fill="auto"/>
          </w:tcPr>
          <w:p w14:paraId="499E399A" w14:textId="77777777" w:rsidR="00350FE8" w:rsidRPr="006E7DD9" w:rsidRDefault="00350FE8" w:rsidP="00835530">
            <w:pPr>
              <w:bidi/>
              <w:rPr>
                <w:rFonts w:asciiTheme="majorHAnsi" w:hAnsiTheme="majorHAnsi" w:cstheme="majorHAnsi"/>
                <w:sz w:val="20"/>
                <w:szCs w:val="20"/>
                <w:rtl/>
              </w:rPr>
            </w:pPr>
          </w:p>
        </w:tc>
      </w:tr>
      <w:tr w:rsidR="00350FE8" w:rsidRPr="006E7DD9" w14:paraId="700F115C" w14:textId="77777777" w:rsidTr="00350FE8">
        <w:trPr>
          <w:trHeight w:val="482"/>
        </w:trPr>
        <w:tc>
          <w:tcPr>
            <w:tcW w:w="733" w:type="dxa"/>
            <w:shd w:val="clear" w:color="auto" w:fill="FFFFFF" w:themeFill="background1"/>
            <w:vAlign w:val="center"/>
          </w:tcPr>
          <w:p w14:paraId="6F6B3990" w14:textId="2B65E6F8" w:rsidR="00350FE8" w:rsidRPr="006E7DD9" w:rsidRDefault="00037CAC" w:rsidP="00835530">
            <w:pPr>
              <w:bidi/>
              <w:jc w:val="center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2</w:t>
            </w:r>
          </w:p>
        </w:tc>
        <w:tc>
          <w:tcPr>
            <w:tcW w:w="1470" w:type="dxa"/>
            <w:shd w:val="clear" w:color="auto" w:fill="D9D9D9" w:themeFill="background1" w:themeFillShade="D9"/>
            <w:vAlign w:val="center"/>
          </w:tcPr>
          <w:p w14:paraId="7F8C3043" w14:textId="77777777" w:rsidR="00350FE8" w:rsidRPr="006E7DD9" w:rsidRDefault="00350FE8" w:rsidP="00835530">
            <w:pPr>
              <w:bidi/>
              <w:jc w:val="center"/>
              <w:rPr>
                <w:rFonts w:asciiTheme="majorHAnsi" w:hAnsiTheme="majorHAnsi" w:cstheme="majorHAnsi"/>
                <w:sz w:val="20"/>
                <w:szCs w:val="20"/>
                <w:rtl/>
              </w:rPr>
            </w:pPr>
            <w:r w:rsidRPr="006E7DD9">
              <w:rPr>
                <w:rFonts w:asciiTheme="majorHAnsi" w:hAnsiTheme="majorHAnsi" w:cstheme="majorHAnsi"/>
                <w:sz w:val="20"/>
                <w:szCs w:val="20"/>
              </w:rPr>
              <w:t>0</w:t>
            </w:r>
          </w:p>
        </w:tc>
        <w:tc>
          <w:tcPr>
            <w:tcW w:w="595" w:type="dxa"/>
            <w:shd w:val="clear" w:color="auto" w:fill="D9D9D9" w:themeFill="background1" w:themeFillShade="D9"/>
            <w:vAlign w:val="center"/>
          </w:tcPr>
          <w:p w14:paraId="40246A5C" w14:textId="77777777" w:rsidR="00350FE8" w:rsidRPr="006E7DD9" w:rsidRDefault="00350FE8" w:rsidP="00835530">
            <w:pPr>
              <w:bidi/>
              <w:jc w:val="center"/>
              <w:rPr>
                <w:rFonts w:asciiTheme="majorHAnsi" w:hAnsiTheme="majorHAnsi" w:cstheme="majorHAnsi"/>
                <w:sz w:val="20"/>
                <w:szCs w:val="20"/>
                <w:rtl/>
              </w:rPr>
            </w:pPr>
            <w:r w:rsidRPr="006E7DD9">
              <w:rPr>
                <w:rFonts w:asciiTheme="majorHAnsi" w:hAnsiTheme="majorHAnsi" w:cstheme="majorHAnsi"/>
                <w:sz w:val="20"/>
                <w:szCs w:val="20"/>
              </w:rPr>
              <w:t>0</w:t>
            </w:r>
          </w:p>
        </w:tc>
        <w:tc>
          <w:tcPr>
            <w:tcW w:w="1415" w:type="dxa"/>
            <w:shd w:val="clear" w:color="auto" w:fill="D9D9D9" w:themeFill="background1" w:themeFillShade="D9"/>
            <w:vAlign w:val="center"/>
          </w:tcPr>
          <w:p w14:paraId="5011142D" w14:textId="77777777" w:rsidR="00350FE8" w:rsidRPr="006E7DD9" w:rsidRDefault="00350FE8" w:rsidP="00835530">
            <w:pPr>
              <w:bidi/>
              <w:jc w:val="center"/>
              <w:rPr>
                <w:rFonts w:asciiTheme="majorHAnsi" w:hAnsiTheme="majorHAnsi" w:cstheme="majorHAnsi"/>
                <w:sz w:val="20"/>
                <w:szCs w:val="20"/>
                <w:rtl/>
              </w:rPr>
            </w:pPr>
            <w:r w:rsidRPr="006E7DD9">
              <w:rPr>
                <w:rFonts w:asciiTheme="majorHAnsi" w:hAnsiTheme="majorHAnsi" w:cstheme="majorHAnsi"/>
                <w:sz w:val="20"/>
                <w:szCs w:val="20"/>
              </w:rPr>
              <w:t>0</w:t>
            </w:r>
          </w:p>
        </w:tc>
        <w:tc>
          <w:tcPr>
            <w:tcW w:w="1044" w:type="dxa"/>
            <w:shd w:val="clear" w:color="auto" w:fill="D9D9D9" w:themeFill="background1" w:themeFillShade="D9"/>
            <w:vAlign w:val="center"/>
          </w:tcPr>
          <w:p w14:paraId="3A3FEA80" w14:textId="77777777" w:rsidR="00350FE8" w:rsidRPr="006E7DD9" w:rsidRDefault="00350FE8" w:rsidP="00835530">
            <w:pPr>
              <w:bidi/>
              <w:jc w:val="center"/>
              <w:rPr>
                <w:rFonts w:asciiTheme="majorHAnsi" w:hAnsiTheme="majorHAnsi" w:cstheme="majorHAnsi"/>
                <w:sz w:val="20"/>
                <w:szCs w:val="20"/>
                <w:rtl/>
              </w:rPr>
            </w:pPr>
            <w:r w:rsidRPr="006E7DD9">
              <w:rPr>
                <w:rFonts w:asciiTheme="majorHAnsi" w:hAnsiTheme="majorHAnsi" w:cstheme="majorHAnsi"/>
                <w:sz w:val="20"/>
                <w:szCs w:val="20"/>
              </w:rPr>
              <w:t>0</w:t>
            </w:r>
          </w:p>
        </w:tc>
        <w:tc>
          <w:tcPr>
            <w:tcW w:w="1372" w:type="dxa"/>
            <w:shd w:val="clear" w:color="auto" w:fill="D9D9D9" w:themeFill="background1" w:themeFillShade="D9"/>
            <w:vAlign w:val="center"/>
          </w:tcPr>
          <w:p w14:paraId="4113F669" w14:textId="77777777" w:rsidR="00350FE8" w:rsidRPr="006E7DD9" w:rsidRDefault="00350FE8" w:rsidP="00835530">
            <w:pPr>
              <w:bidi/>
              <w:jc w:val="center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0</w:t>
            </w:r>
          </w:p>
        </w:tc>
        <w:tc>
          <w:tcPr>
            <w:tcW w:w="1200" w:type="dxa"/>
            <w:shd w:val="clear" w:color="auto" w:fill="FFFFFF" w:themeFill="background1"/>
            <w:vAlign w:val="center"/>
          </w:tcPr>
          <w:p w14:paraId="35E0DFAE" w14:textId="72848B2F" w:rsidR="00350FE8" w:rsidRPr="006E7DD9" w:rsidRDefault="00541915" w:rsidP="00835530">
            <w:pPr>
              <w:bidi/>
              <w:jc w:val="center"/>
              <w:rPr>
                <w:rFonts w:asciiTheme="majorHAnsi" w:hAnsiTheme="majorHAnsi" w:cstheme="majorHAnsi"/>
                <w:sz w:val="20"/>
                <w:szCs w:val="20"/>
                <w:rtl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2</w:t>
            </w:r>
          </w:p>
        </w:tc>
        <w:tc>
          <w:tcPr>
            <w:tcW w:w="1187" w:type="dxa"/>
            <w:shd w:val="clear" w:color="auto" w:fill="C00000"/>
            <w:vAlign w:val="center"/>
          </w:tcPr>
          <w:p w14:paraId="0EF1DF45" w14:textId="77777777" w:rsidR="00350FE8" w:rsidRPr="006E7DD9" w:rsidRDefault="00350FE8" w:rsidP="00835530">
            <w:pPr>
              <w:bidi/>
              <w:jc w:val="center"/>
              <w:rPr>
                <w:rFonts w:asciiTheme="majorHAnsi" w:hAnsiTheme="majorHAnsi" w:cstheme="majorHAnsi"/>
                <w:b/>
                <w:bCs/>
                <w:color w:val="000000" w:themeColor="text1"/>
                <w:sz w:val="20"/>
                <w:szCs w:val="20"/>
                <w:rtl/>
              </w:rPr>
            </w:pPr>
            <w:r w:rsidRPr="006E7DD9">
              <w:rPr>
                <w:rFonts w:asciiTheme="majorHAnsi" w:hAnsiTheme="majorHAnsi" w:cstheme="majorHAnsi"/>
                <w:b/>
                <w:bCs/>
                <w:color w:val="000000" w:themeColor="text1"/>
                <w:sz w:val="20"/>
                <w:szCs w:val="20"/>
              </w:rPr>
              <w:t>S1-ST</w:t>
            </w:r>
          </w:p>
        </w:tc>
      </w:tr>
      <w:tr w:rsidR="00350FE8" w:rsidRPr="006E7DD9" w14:paraId="7594E2CA" w14:textId="77777777" w:rsidTr="00350FE8">
        <w:trPr>
          <w:trHeight w:val="418"/>
        </w:trPr>
        <w:tc>
          <w:tcPr>
            <w:tcW w:w="733" w:type="dxa"/>
            <w:shd w:val="clear" w:color="auto" w:fill="D9D9D9" w:themeFill="background1" w:themeFillShade="D9"/>
            <w:vAlign w:val="center"/>
          </w:tcPr>
          <w:p w14:paraId="0D19F893" w14:textId="77777777" w:rsidR="00350FE8" w:rsidRPr="006E7DD9" w:rsidRDefault="00350FE8" w:rsidP="00835530">
            <w:pPr>
              <w:bidi/>
              <w:jc w:val="center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0</w:t>
            </w:r>
          </w:p>
        </w:tc>
        <w:tc>
          <w:tcPr>
            <w:tcW w:w="1470" w:type="dxa"/>
            <w:shd w:val="clear" w:color="auto" w:fill="D9D9D9" w:themeFill="background1" w:themeFillShade="D9"/>
            <w:vAlign w:val="center"/>
          </w:tcPr>
          <w:p w14:paraId="3861E683" w14:textId="77777777" w:rsidR="00350FE8" w:rsidRPr="006E7DD9" w:rsidRDefault="00350FE8" w:rsidP="00835530">
            <w:pPr>
              <w:bidi/>
              <w:jc w:val="center"/>
              <w:rPr>
                <w:rFonts w:asciiTheme="majorHAnsi" w:hAnsiTheme="majorHAnsi" w:cstheme="majorHAnsi"/>
                <w:sz w:val="20"/>
                <w:szCs w:val="20"/>
                <w:rtl/>
              </w:rPr>
            </w:pPr>
            <w:r w:rsidRPr="006E7DD9">
              <w:rPr>
                <w:rFonts w:asciiTheme="majorHAnsi" w:hAnsiTheme="majorHAnsi" w:cstheme="majorHAnsi"/>
                <w:sz w:val="20"/>
                <w:szCs w:val="20"/>
              </w:rPr>
              <w:t>0</w:t>
            </w:r>
          </w:p>
        </w:tc>
        <w:tc>
          <w:tcPr>
            <w:tcW w:w="595" w:type="dxa"/>
            <w:shd w:val="clear" w:color="auto" w:fill="D9D9D9" w:themeFill="background1" w:themeFillShade="D9"/>
            <w:vAlign w:val="center"/>
          </w:tcPr>
          <w:p w14:paraId="1ED4F187" w14:textId="77777777" w:rsidR="00350FE8" w:rsidRPr="006E7DD9" w:rsidRDefault="00350FE8" w:rsidP="00835530">
            <w:pPr>
              <w:bidi/>
              <w:jc w:val="center"/>
              <w:rPr>
                <w:rFonts w:asciiTheme="majorHAnsi" w:hAnsiTheme="majorHAnsi" w:cstheme="majorHAnsi"/>
                <w:sz w:val="20"/>
                <w:szCs w:val="20"/>
                <w:rtl/>
              </w:rPr>
            </w:pPr>
            <w:r w:rsidRPr="006E7DD9">
              <w:rPr>
                <w:rFonts w:asciiTheme="majorHAnsi" w:hAnsiTheme="majorHAnsi" w:cstheme="majorHAnsi"/>
                <w:sz w:val="20"/>
                <w:szCs w:val="20"/>
              </w:rPr>
              <w:t>0</w:t>
            </w:r>
          </w:p>
        </w:tc>
        <w:tc>
          <w:tcPr>
            <w:tcW w:w="1415" w:type="dxa"/>
            <w:shd w:val="clear" w:color="auto" w:fill="D9D9D9" w:themeFill="background1" w:themeFillShade="D9"/>
            <w:vAlign w:val="center"/>
          </w:tcPr>
          <w:p w14:paraId="6A429BE3" w14:textId="77777777" w:rsidR="00350FE8" w:rsidRPr="006E7DD9" w:rsidRDefault="00350FE8" w:rsidP="00835530">
            <w:pPr>
              <w:bidi/>
              <w:jc w:val="center"/>
              <w:rPr>
                <w:rFonts w:asciiTheme="majorHAnsi" w:hAnsiTheme="majorHAnsi" w:cstheme="majorHAnsi"/>
                <w:sz w:val="20"/>
                <w:szCs w:val="20"/>
                <w:rtl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0</w:t>
            </w:r>
          </w:p>
        </w:tc>
        <w:tc>
          <w:tcPr>
            <w:tcW w:w="1044" w:type="dxa"/>
            <w:shd w:val="clear" w:color="auto" w:fill="D9D9D9" w:themeFill="background1" w:themeFillShade="D9"/>
            <w:vAlign w:val="center"/>
          </w:tcPr>
          <w:p w14:paraId="1863371F" w14:textId="77777777" w:rsidR="00350FE8" w:rsidRPr="006E7DD9" w:rsidRDefault="00350FE8" w:rsidP="00835530">
            <w:pPr>
              <w:bidi/>
              <w:jc w:val="center"/>
              <w:rPr>
                <w:rFonts w:asciiTheme="majorHAnsi" w:hAnsiTheme="majorHAnsi" w:cstheme="majorHAnsi"/>
                <w:sz w:val="20"/>
                <w:szCs w:val="20"/>
                <w:rtl/>
              </w:rPr>
            </w:pPr>
            <w:r w:rsidRPr="006E7DD9">
              <w:rPr>
                <w:rFonts w:asciiTheme="majorHAnsi" w:hAnsiTheme="majorHAnsi" w:cstheme="majorHAnsi"/>
                <w:sz w:val="20"/>
                <w:szCs w:val="20"/>
              </w:rPr>
              <w:t>0</w:t>
            </w:r>
          </w:p>
        </w:tc>
        <w:tc>
          <w:tcPr>
            <w:tcW w:w="1372" w:type="dxa"/>
            <w:shd w:val="clear" w:color="auto" w:fill="D9D9D9" w:themeFill="background1" w:themeFillShade="D9"/>
            <w:vAlign w:val="center"/>
          </w:tcPr>
          <w:p w14:paraId="31466A11" w14:textId="77777777" w:rsidR="00350FE8" w:rsidRPr="006E7DD9" w:rsidRDefault="00350FE8" w:rsidP="00835530">
            <w:pPr>
              <w:bidi/>
              <w:jc w:val="center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0</w:t>
            </w:r>
          </w:p>
        </w:tc>
        <w:tc>
          <w:tcPr>
            <w:tcW w:w="1200" w:type="dxa"/>
            <w:shd w:val="clear" w:color="auto" w:fill="D9D9D9" w:themeFill="background1" w:themeFillShade="D9"/>
            <w:vAlign w:val="center"/>
          </w:tcPr>
          <w:p w14:paraId="755FE4CA" w14:textId="77777777" w:rsidR="00350FE8" w:rsidRPr="006E7DD9" w:rsidRDefault="00350FE8" w:rsidP="00835530">
            <w:pPr>
              <w:bidi/>
              <w:jc w:val="center"/>
              <w:rPr>
                <w:rFonts w:asciiTheme="majorHAnsi" w:hAnsiTheme="majorHAnsi" w:cstheme="majorHAnsi"/>
                <w:sz w:val="20"/>
                <w:szCs w:val="20"/>
                <w:rtl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0</w:t>
            </w:r>
          </w:p>
        </w:tc>
        <w:tc>
          <w:tcPr>
            <w:tcW w:w="1187" w:type="dxa"/>
            <w:shd w:val="clear" w:color="auto" w:fill="FF0000"/>
            <w:vAlign w:val="center"/>
          </w:tcPr>
          <w:p w14:paraId="7AD918AF" w14:textId="77777777" w:rsidR="00350FE8" w:rsidRPr="006E7DD9" w:rsidRDefault="00350FE8" w:rsidP="00835530">
            <w:pPr>
              <w:bidi/>
              <w:jc w:val="center"/>
              <w:rPr>
                <w:rFonts w:asciiTheme="majorHAnsi" w:hAnsiTheme="majorHAnsi" w:cstheme="majorHAnsi"/>
                <w:b/>
                <w:bCs/>
                <w:color w:val="FF0000"/>
                <w:sz w:val="20"/>
                <w:szCs w:val="20"/>
                <w:highlight w:val="red"/>
                <w:rtl/>
              </w:rPr>
            </w:pPr>
            <w:r w:rsidRPr="006E7DD9">
              <w:rPr>
                <w:rFonts w:asciiTheme="majorHAnsi" w:hAnsiTheme="majorHAnsi" w:cstheme="majorHAnsi"/>
                <w:b/>
                <w:bCs/>
                <w:sz w:val="20"/>
                <w:szCs w:val="20"/>
                <w:highlight w:val="red"/>
              </w:rPr>
              <w:t>S2-Critical</w:t>
            </w:r>
          </w:p>
        </w:tc>
      </w:tr>
      <w:tr w:rsidR="00350FE8" w:rsidRPr="006E7DD9" w14:paraId="773ECD5F" w14:textId="77777777" w:rsidTr="002543AF">
        <w:trPr>
          <w:trHeight w:val="494"/>
        </w:trPr>
        <w:tc>
          <w:tcPr>
            <w:tcW w:w="733" w:type="dxa"/>
            <w:shd w:val="clear" w:color="auto" w:fill="auto"/>
            <w:vAlign w:val="center"/>
          </w:tcPr>
          <w:p w14:paraId="6BCD4AE7" w14:textId="4D3C166C" w:rsidR="00350FE8" w:rsidRPr="006E7DD9" w:rsidRDefault="00350FE8" w:rsidP="00037CAC">
            <w:pPr>
              <w:bidi/>
              <w:jc w:val="center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1</w:t>
            </w:r>
            <w:r w:rsidR="00037CAC">
              <w:rPr>
                <w:rFonts w:asciiTheme="majorHAnsi" w:hAnsiTheme="majorHAnsi" w:cstheme="majorHAnsi"/>
                <w:sz w:val="20"/>
                <w:szCs w:val="20"/>
              </w:rPr>
              <w:t>3</w:t>
            </w:r>
          </w:p>
        </w:tc>
        <w:tc>
          <w:tcPr>
            <w:tcW w:w="1470" w:type="dxa"/>
            <w:shd w:val="clear" w:color="auto" w:fill="FFFFFF" w:themeFill="background1"/>
            <w:vAlign w:val="center"/>
          </w:tcPr>
          <w:p w14:paraId="3DBF72EF" w14:textId="132039D0" w:rsidR="00350FE8" w:rsidRPr="006E7DD9" w:rsidRDefault="00037CAC" w:rsidP="00835530">
            <w:pPr>
              <w:bidi/>
              <w:jc w:val="center"/>
              <w:rPr>
                <w:rFonts w:asciiTheme="majorHAnsi" w:hAnsiTheme="majorHAnsi" w:cstheme="majorHAnsi"/>
                <w:sz w:val="20"/>
                <w:szCs w:val="20"/>
                <w:rtl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5</w:t>
            </w:r>
          </w:p>
        </w:tc>
        <w:tc>
          <w:tcPr>
            <w:tcW w:w="595" w:type="dxa"/>
            <w:shd w:val="clear" w:color="auto" w:fill="D9D9D9" w:themeFill="background1" w:themeFillShade="D9"/>
            <w:vAlign w:val="center"/>
          </w:tcPr>
          <w:p w14:paraId="74A90DC4" w14:textId="6635AEC9" w:rsidR="00350FE8" w:rsidRPr="006E7DD9" w:rsidRDefault="00964C76" w:rsidP="00835530">
            <w:pPr>
              <w:bidi/>
              <w:jc w:val="center"/>
              <w:rPr>
                <w:rFonts w:asciiTheme="majorHAnsi" w:hAnsiTheme="majorHAnsi" w:cstheme="majorHAnsi"/>
                <w:sz w:val="20"/>
                <w:szCs w:val="20"/>
                <w:rtl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0</w:t>
            </w:r>
          </w:p>
        </w:tc>
        <w:tc>
          <w:tcPr>
            <w:tcW w:w="1415" w:type="dxa"/>
            <w:shd w:val="clear" w:color="auto" w:fill="D9D9D9" w:themeFill="background1" w:themeFillShade="D9"/>
            <w:vAlign w:val="center"/>
          </w:tcPr>
          <w:p w14:paraId="14821B55" w14:textId="77777777" w:rsidR="00350FE8" w:rsidRPr="006E7DD9" w:rsidRDefault="00350FE8" w:rsidP="00835530">
            <w:pPr>
              <w:bidi/>
              <w:jc w:val="center"/>
              <w:rPr>
                <w:rFonts w:asciiTheme="majorHAnsi" w:hAnsiTheme="majorHAnsi" w:cstheme="majorHAnsi"/>
                <w:sz w:val="20"/>
                <w:szCs w:val="20"/>
                <w:rtl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0</w:t>
            </w:r>
          </w:p>
        </w:tc>
        <w:tc>
          <w:tcPr>
            <w:tcW w:w="1044" w:type="dxa"/>
            <w:shd w:val="clear" w:color="auto" w:fill="D9D9D9" w:themeFill="background1" w:themeFillShade="D9"/>
            <w:vAlign w:val="center"/>
          </w:tcPr>
          <w:p w14:paraId="5E5F3A8F" w14:textId="77777777" w:rsidR="00350FE8" w:rsidRPr="006E7DD9" w:rsidRDefault="00350FE8" w:rsidP="00835530">
            <w:pPr>
              <w:bidi/>
              <w:jc w:val="center"/>
              <w:rPr>
                <w:rFonts w:asciiTheme="majorHAnsi" w:hAnsiTheme="majorHAnsi" w:cstheme="majorHAnsi"/>
                <w:sz w:val="20"/>
                <w:szCs w:val="20"/>
                <w:rtl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0</w:t>
            </w:r>
          </w:p>
        </w:tc>
        <w:tc>
          <w:tcPr>
            <w:tcW w:w="1372" w:type="dxa"/>
            <w:shd w:val="clear" w:color="auto" w:fill="auto"/>
            <w:vAlign w:val="center"/>
          </w:tcPr>
          <w:p w14:paraId="06566003" w14:textId="540E7975" w:rsidR="00350FE8" w:rsidRPr="006E7DD9" w:rsidRDefault="00541915" w:rsidP="00835530">
            <w:pPr>
              <w:bidi/>
              <w:jc w:val="center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2</w:t>
            </w:r>
          </w:p>
        </w:tc>
        <w:tc>
          <w:tcPr>
            <w:tcW w:w="1200" w:type="dxa"/>
            <w:shd w:val="clear" w:color="auto" w:fill="auto"/>
            <w:vAlign w:val="center"/>
          </w:tcPr>
          <w:p w14:paraId="3AAE0152" w14:textId="581B4C9D" w:rsidR="00350FE8" w:rsidRPr="006E7DD9" w:rsidRDefault="00964C76" w:rsidP="00835530">
            <w:pPr>
              <w:bidi/>
              <w:jc w:val="center"/>
              <w:rPr>
                <w:rFonts w:asciiTheme="majorHAnsi" w:hAnsiTheme="majorHAnsi" w:cstheme="majorHAnsi"/>
                <w:sz w:val="20"/>
                <w:szCs w:val="20"/>
                <w:rtl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6</w:t>
            </w:r>
          </w:p>
        </w:tc>
        <w:tc>
          <w:tcPr>
            <w:tcW w:w="1187" w:type="dxa"/>
            <w:shd w:val="clear" w:color="auto" w:fill="FFC000"/>
            <w:vAlign w:val="center"/>
          </w:tcPr>
          <w:p w14:paraId="40758367" w14:textId="77777777" w:rsidR="00350FE8" w:rsidRPr="006E7DD9" w:rsidRDefault="00350FE8" w:rsidP="00835530">
            <w:pPr>
              <w:bidi/>
              <w:jc w:val="center"/>
              <w:rPr>
                <w:rFonts w:asciiTheme="majorHAnsi" w:hAnsiTheme="majorHAnsi" w:cstheme="majorHAnsi"/>
                <w:b/>
                <w:bCs/>
                <w:sz w:val="20"/>
                <w:szCs w:val="20"/>
                <w:highlight w:val="yellow"/>
                <w:rtl/>
              </w:rPr>
            </w:pPr>
            <w:r w:rsidRPr="000342C2">
              <w:rPr>
                <w:rFonts w:asciiTheme="majorHAnsi" w:hAnsiTheme="majorHAnsi" w:cstheme="majorHAnsi"/>
                <w:b/>
                <w:bCs/>
                <w:sz w:val="20"/>
                <w:szCs w:val="20"/>
              </w:rPr>
              <w:t>S3-Major</w:t>
            </w:r>
          </w:p>
        </w:tc>
      </w:tr>
      <w:tr w:rsidR="00350FE8" w:rsidRPr="006E7DD9" w14:paraId="27CAC455" w14:textId="77777777" w:rsidTr="002543AF">
        <w:trPr>
          <w:trHeight w:val="353"/>
        </w:trPr>
        <w:tc>
          <w:tcPr>
            <w:tcW w:w="733" w:type="dxa"/>
            <w:shd w:val="clear" w:color="auto" w:fill="auto"/>
            <w:vAlign w:val="center"/>
          </w:tcPr>
          <w:p w14:paraId="3F59B63D" w14:textId="303A601B" w:rsidR="00350FE8" w:rsidRPr="006E7DD9" w:rsidRDefault="00037CAC" w:rsidP="00835530">
            <w:pPr>
              <w:bidi/>
              <w:jc w:val="center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16</w:t>
            </w:r>
          </w:p>
        </w:tc>
        <w:tc>
          <w:tcPr>
            <w:tcW w:w="1470" w:type="dxa"/>
            <w:shd w:val="clear" w:color="auto" w:fill="FFFFFF" w:themeFill="background1"/>
            <w:vAlign w:val="center"/>
          </w:tcPr>
          <w:p w14:paraId="6FB11E65" w14:textId="4A3CACAA" w:rsidR="00350FE8" w:rsidRPr="006E7DD9" w:rsidRDefault="00037CAC" w:rsidP="00835530">
            <w:pPr>
              <w:bidi/>
              <w:jc w:val="center"/>
              <w:rPr>
                <w:rFonts w:asciiTheme="majorHAnsi" w:hAnsiTheme="majorHAnsi" w:cstheme="majorHAnsi"/>
                <w:sz w:val="20"/>
                <w:szCs w:val="20"/>
                <w:rtl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8</w:t>
            </w:r>
          </w:p>
        </w:tc>
        <w:tc>
          <w:tcPr>
            <w:tcW w:w="595" w:type="dxa"/>
            <w:shd w:val="clear" w:color="auto" w:fill="FFFFFF" w:themeFill="background1"/>
            <w:vAlign w:val="center"/>
          </w:tcPr>
          <w:p w14:paraId="78E7F988" w14:textId="77777777" w:rsidR="00350FE8" w:rsidRPr="006E7DD9" w:rsidRDefault="00350FE8" w:rsidP="00835530">
            <w:pPr>
              <w:bidi/>
              <w:jc w:val="center"/>
              <w:rPr>
                <w:rFonts w:asciiTheme="majorHAnsi" w:hAnsiTheme="majorHAnsi" w:cstheme="majorHAnsi"/>
                <w:sz w:val="20"/>
                <w:szCs w:val="20"/>
                <w:rtl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1</w:t>
            </w:r>
          </w:p>
        </w:tc>
        <w:tc>
          <w:tcPr>
            <w:tcW w:w="1415" w:type="dxa"/>
            <w:shd w:val="clear" w:color="auto" w:fill="FFFFFF" w:themeFill="background1"/>
            <w:vAlign w:val="center"/>
          </w:tcPr>
          <w:p w14:paraId="765CC586" w14:textId="77777777" w:rsidR="00350FE8" w:rsidRPr="006E7DD9" w:rsidRDefault="00350FE8" w:rsidP="00835530">
            <w:pPr>
              <w:bidi/>
              <w:jc w:val="center"/>
              <w:rPr>
                <w:rFonts w:asciiTheme="majorHAnsi" w:hAnsiTheme="majorHAnsi" w:cstheme="majorHAnsi"/>
                <w:sz w:val="20"/>
                <w:szCs w:val="20"/>
                <w:rtl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1</w:t>
            </w:r>
          </w:p>
        </w:tc>
        <w:tc>
          <w:tcPr>
            <w:tcW w:w="1044" w:type="dxa"/>
            <w:vAlign w:val="center"/>
          </w:tcPr>
          <w:p w14:paraId="60128DE7" w14:textId="77777777" w:rsidR="00350FE8" w:rsidRPr="006E7DD9" w:rsidRDefault="00350FE8" w:rsidP="00835530">
            <w:pPr>
              <w:bidi/>
              <w:jc w:val="center"/>
              <w:rPr>
                <w:rFonts w:asciiTheme="majorHAnsi" w:hAnsiTheme="majorHAnsi" w:cstheme="majorHAnsi"/>
                <w:sz w:val="20"/>
                <w:szCs w:val="20"/>
                <w:rtl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1</w:t>
            </w:r>
          </w:p>
        </w:tc>
        <w:tc>
          <w:tcPr>
            <w:tcW w:w="1372" w:type="dxa"/>
            <w:shd w:val="clear" w:color="auto" w:fill="D9D9D9" w:themeFill="background1" w:themeFillShade="D9"/>
            <w:vAlign w:val="center"/>
          </w:tcPr>
          <w:p w14:paraId="42DACA3C" w14:textId="445BFEA8" w:rsidR="00350FE8" w:rsidRPr="006E7DD9" w:rsidRDefault="00541915" w:rsidP="00835530">
            <w:pPr>
              <w:bidi/>
              <w:jc w:val="center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0</w:t>
            </w:r>
          </w:p>
        </w:tc>
        <w:tc>
          <w:tcPr>
            <w:tcW w:w="1200" w:type="dxa"/>
            <w:vAlign w:val="center"/>
          </w:tcPr>
          <w:p w14:paraId="5E8D282D" w14:textId="635E66CC" w:rsidR="00350FE8" w:rsidRPr="006E7DD9" w:rsidRDefault="00541915" w:rsidP="00835530">
            <w:pPr>
              <w:bidi/>
              <w:jc w:val="center"/>
              <w:rPr>
                <w:rFonts w:asciiTheme="majorHAnsi" w:hAnsiTheme="majorHAnsi" w:cstheme="majorHAnsi"/>
                <w:sz w:val="20"/>
                <w:szCs w:val="20"/>
                <w:rtl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5</w:t>
            </w:r>
          </w:p>
        </w:tc>
        <w:tc>
          <w:tcPr>
            <w:tcW w:w="1187" w:type="dxa"/>
            <w:shd w:val="clear" w:color="auto" w:fill="FFFF00"/>
            <w:vAlign w:val="center"/>
          </w:tcPr>
          <w:p w14:paraId="684B3204" w14:textId="77777777" w:rsidR="00350FE8" w:rsidRPr="006E7DD9" w:rsidRDefault="00350FE8" w:rsidP="00835530">
            <w:pPr>
              <w:bidi/>
              <w:jc w:val="center"/>
              <w:rPr>
                <w:rFonts w:asciiTheme="majorHAnsi" w:hAnsiTheme="majorHAnsi" w:cstheme="majorHAnsi"/>
                <w:b/>
                <w:bCs/>
                <w:sz w:val="20"/>
                <w:szCs w:val="20"/>
                <w:rtl/>
              </w:rPr>
            </w:pPr>
            <w:r w:rsidRPr="006E7DD9">
              <w:rPr>
                <w:rFonts w:asciiTheme="majorHAnsi" w:hAnsiTheme="majorHAnsi" w:cstheme="majorHAnsi"/>
                <w:b/>
                <w:bCs/>
                <w:sz w:val="20"/>
                <w:szCs w:val="20"/>
                <w:highlight w:val="yellow"/>
              </w:rPr>
              <w:t>S4-Minor</w:t>
            </w:r>
          </w:p>
        </w:tc>
      </w:tr>
      <w:tr w:rsidR="00350FE8" w:rsidRPr="006E7DD9" w14:paraId="548A1E30" w14:textId="77777777" w:rsidTr="002543AF">
        <w:trPr>
          <w:trHeight w:val="510"/>
        </w:trPr>
        <w:tc>
          <w:tcPr>
            <w:tcW w:w="733" w:type="dxa"/>
            <w:vAlign w:val="center"/>
          </w:tcPr>
          <w:p w14:paraId="28DAB48A" w14:textId="09E238A2" w:rsidR="00350FE8" w:rsidRPr="006E7DD9" w:rsidRDefault="00037CAC" w:rsidP="00835530">
            <w:pPr>
              <w:bidi/>
              <w:jc w:val="center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20</w:t>
            </w:r>
          </w:p>
        </w:tc>
        <w:tc>
          <w:tcPr>
            <w:tcW w:w="1470" w:type="dxa"/>
            <w:shd w:val="clear" w:color="auto" w:fill="D9D9D9" w:themeFill="background1" w:themeFillShade="D9"/>
            <w:vAlign w:val="center"/>
          </w:tcPr>
          <w:p w14:paraId="694CECCB" w14:textId="77777777" w:rsidR="00350FE8" w:rsidRPr="006E7DD9" w:rsidRDefault="00350FE8" w:rsidP="00835530">
            <w:pPr>
              <w:bidi/>
              <w:jc w:val="center"/>
              <w:rPr>
                <w:rFonts w:asciiTheme="majorHAnsi" w:hAnsiTheme="majorHAnsi" w:cstheme="majorHAnsi"/>
                <w:sz w:val="20"/>
                <w:szCs w:val="20"/>
                <w:rtl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0</w:t>
            </w:r>
          </w:p>
        </w:tc>
        <w:tc>
          <w:tcPr>
            <w:tcW w:w="595" w:type="dxa"/>
            <w:vAlign w:val="center"/>
          </w:tcPr>
          <w:p w14:paraId="47251FB5" w14:textId="12A7CC62" w:rsidR="00350FE8" w:rsidRPr="006E7DD9" w:rsidRDefault="00964C76" w:rsidP="00835530">
            <w:pPr>
              <w:bidi/>
              <w:jc w:val="center"/>
              <w:rPr>
                <w:rFonts w:asciiTheme="majorHAnsi" w:hAnsiTheme="majorHAnsi" w:cstheme="majorHAnsi"/>
                <w:sz w:val="20"/>
                <w:szCs w:val="20"/>
                <w:rtl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15</w:t>
            </w:r>
          </w:p>
        </w:tc>
        <w:tc>
          <w:tcPr>
            <w:tcW w:w="1415" w:type="dxa"/>
            <w:shd w:val="clear" w:color="auto" w:fill="D9D9D9" w:themeFill="background1" w:themeFillShade="D9"/>
            <w:vAlign w:val="center"/>
          </w:tcPr>
          <w:p w14:paraId="763E352C" w14:textId="77777777" w:rsidR="00350FE8" w:rsidRPr="006E7DD9" w:rsidRDefault="00350FE8" w:rsidP="00835530">
            <w:pPr>
              <w:bidi/>
              <w:jc w:val="center"/>
              <w:rPr>
                <w:rFonts w:asciiTheme="majorHAnsi" w:hAnsiTheme="majorHAnsi" w:cstheme="majorHAnsi"/>
                <w:sz w:val="20"/>
                <w:szCs w:val="20"/>
                <w:rtl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0</w:t>
            </w:r>
          </w:p>
        </w:tc>
        <w:tc>
          <w:tcPr>
            <w:tcW w:w="1044" w:type="dxa"/>
            <w:shd w:val="clear" w:color="auto" w:fill="D9D9D9" w:themeFill="background1" w:themeFillShade="D9"/>
            <w:vAlign w:val="center"/>
          </w:tcPr>
          <w:p w14:paraId="4B8AD1B2" w14:textId="6F41A70A" w:rsidR="00350FE8" w:rsidRPr="00F106C8" w:rsidRDefault="00541915" w:rsidP="00835530">
            <w:pPr>
              <w:bidi/>
              <w:jc w:val="center"/>
              <w:rPr>
                <w:rFonts w:asciiTheme="majorHAnsi" w:hAnsiTheme="majorHAnsi" w:cstheme="majorHAnsi"/>
                <w:b/>
                <w:bCs/>
                <w:sz w:val="20"/>
                <w:szCs w:val="20"/>
                <w:rtl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0</w:t>
            </w:r>
          </w:p>
        </w:tc>
        <w:tc>
          <w:tcPr>
            <w:tcW w:w="1372" w:type="dxa"/>
            <w:shd w:val="clear" w:color="auto" w:fill="D9D9D9" w:themeFill="background1" w:themeFillShade="D9"/>
            <w:vAlign w:val="center"/>
          </w:tcPr>
          <w:p w14:paraId="279B651E" w14:textId="77777777" w:rsidR="00350FE8" w:rsidRPr="006E7DD9" w:rsidRDefault="00350FE8" w:rsidP="00835530">
            <w:pPr>
              <w:bidi/>
              <w:jc w:val="center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0</w:t>
            </w:r>
          </w:p>
        </w:tc>
        <w:tc>
          <w:tcPr>
            <w:tcW w:w="1200" w:type="dxa"/>
            <w:vAlign w:val="center"/>
          </w:tcPr>
          <w:p w14:paraId="0F83065E" w14:textId="7E148296" w:rsidR="00350FE8" w:rsidRPr="006E7DD9" w:rsidRDefault="00541915" w:rsidP="00835530">
            <w:pPr>
              <w:bidi/>
              <w:jc w:val="center"/>
              <w:rPr>
                <w:rFonts w:asciiTheme="majorHAnsi" w:hAnsiTheme="majorHAnsi" w:cstheme="majorHAnsi"/>
                <w:sz w:val="20"/>
                <w:szCs w:val="20"/>
                <w:rtl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5</w:t>
            </w:r>
          </w:p>
        </w:tc>
        <w:tc>
          <w:tcPr>
            <w:tcW w:w="1187" w:type="dxa"/>
            <w:shd w:val="clear" w:color="auto" w:fill="BDD6EE" w:themeFill="accent5" w:themeFillTint="66"/>
            <w:vAlign w:val="center"/>
          </w:tcPr>
          <w:p w14:paraId="30980F27" w14:textId="77777777" w:rsidR="00350FE8" w:rsidRPr="006E7DD9" w:rsidRDefault="00350FE8" w:rsidP="00835530">
            <w:pPr>
              <w:bidi/>
              <w:jc w:val="center"/>
              <w:rPr>
                <w:rFonts w:asciiTheme="majorHAnsi" w:hAnsiTheme="majorHAnsi" w:cstheme="majorHAnsi"/>
                <w:b/>
                <w:bCs/>
                <w:sz w:val="20"/>
                <w:szCs w:val="20"/>
                <w:highlight w:val="cyan"/>
              </w:rPr>
            </w:pPr>
            <w:r w:rsidRPr="006E7DD9">
              <w:rPr>
                <w:rFonts w:asciiTheme="majorHAnsi" w:hAnsiTheme="majorHAnsi" w:cstheme="majorHAnsi"/>
                <w:b/>
                <w:bCs/>
                <w:sz w:val="20"/>
                <w:szCs w:val="20"/>
              </w:rPr>
              <w:t>S5-Low</w:t>
            </w:r>
          </w:p>
        </w:tc>
      </w:tr>
      <w:tr w:rsidR="00350FE8" w:rsidRPr="006E7DD9" w14:paraId="08B7B39B" w14:textId="77777777" w:rsidTr="00350FE8">
        <w:trPr>
          <w:trHeight w:val="418"/>
        </w:trPr>
        <w:tc>
          <w:tcPr>
            <w:tcW w:w="733" w:type="dxa"/>
            <w:vAlign w:val="center"/>
          </w:tcPr>
          <w:p w14:paraId="51B4FB2B" w14:textId="04DED811" w:rsidR="00350FE8" w:rsidRPr="006E7DD9" w:rsidRDefault="00350FE8" w:rsidP="00037CAC">
            <w:pPr>
              <w:bidi/>
              <w:jc w:val="center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5</w:t>
            </w:r>
            <w:r w:rsidR="00037CAC">
              <w:rPr>
                <w:rFonts w:asciiTheme="majorHAnsi" w:hAnsiTheme="majorHAnsi" w:cstheme="majorHAnsi"/>
                <w:sz w:val="20"/>
                <w:szCs w:val="20"/>
              </w:rPr>
              <w:t>1</w:t>
            </w:r>
          </w:p>
        </w:tc>
        <w:tc>
          <w:tcPr>
            <w:tcW w:w="1470" w:type="dxa"/>
            <w:vAlign w:val="center"/>
          </w:tcPr>
          <w:p w14:paraId="27147165" w14:textId="566B07E9" w:rsidR="00350FE8" w:rsidRPr="006E7DD9" w:rsidRDefault="00350FE8" w:rsidP="00037CAC">
            <w:pPr>
              <w:bidi/>
              <w:jc w:val="center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1</w:t>
            </w:r>
            <w:r w:rsidR="00037CAC">
              <w:rPr>
                <w:rFonts w:asciiTheme="majorHAnsi" w:hAnsiTheme="majorHAnsi" w:cstheme="majorHAnsi"/>
                <w:sz w:val="20"/>
                <w:szCs w:val="20"/>
              </w:rPr>
              <w:t>3</w:t>
            </w:r>
          </w:p>
        </w:tc>
        <w:tc>
          <w:tcPr>
            <w:tcW w:w="595" w:type="dxa"/>
            <w:vAlign w:val="center"/>
          </w:tcPr>
          <w:p w14:paraId="564F0230" w14:textId="42A51631" w:rsidR="00350FE8" w:rsidRPr="006E7DD9" w:rsidRDefault="00350FE8" w:rsidP="00964C76">
            <w:pPr>
              <w:bidi/>
              <w:jc w:val="center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1</w:t>
            </w:r>
            <w:r w:rsidR="00964C76">
              <w:rPr>
                <w:rFonts w:asciiTheme="majorHAnsi" w:hAnsiTheme="majorHAnsi" w:cstheme="majorHAnsi"/>
                <w:sz w:val="20"/>
                <w:szCs w:val="20"/>
              </w:rPr>
              <w:t>6</w:t>
            </w:r>
          </w:p>
        </w:tc>
        <w:tc>
          <w:tcPr>
            <w:tcW w:w="1415" w:type="dxa"/>
            <w:shd w:val="clear" w:color="auto" w:fill="auto"/>
            <w:vAlign w:val="center"/>
          </w:tcPr>
          <w:p w14:paraId="3013C4C1" w14:textId="77777777" w:rsidR="00350FE8" w:rsidRPr="006E7DD9" w:rsidRDefault="00350FE8" w:rsidP="00835530">
            <w:pPr>
              <w:bidi/>
              <w:jc w:val="center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1</w:t>
            </w:r>
          </w:p>
        </w:tc>
        <w:tc>
          <w:tcPr>
            <w:tcW w:w="1044" w:type="dxa"/>
            <w:shd w:val="clear" w:color="auto" w:fill="auto"/>
            <w:vAlign w:val="center"/>
          </w:tcPr>
          <w:p w14:paraId="016FE760" w14:textId="1DBE6B5B" w:rsidR="00350FE8" w:rsidRPr="006E7DD9" w:rsidRDefault="00964C76" w:rsidP="00835530">
            <w:pPr>
              <w:bidi/>
              <w:jc w:val="center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1</w:t>
            </w:r>
          </w:p>
        </w:tc>
        <w:tc>
          <w:tcPr>
            <w:tcW w:w="1372" w:type="dxa"/>
            <w:vAlign w:val="center"/>
          </w:tcPr>
          <w:p w14:paraId="3D0BF763" w14:textId="77777777" w:rsidR="00350FE8" w:rsidRDefault="00350FE8" w:rsidP="00835530">
            <w:pPr>
              <w:bidi/>
              <w:jc w:val="center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2</w:t>
            </w:r>
          </w:p>
        </w:tc>
        <w:tc>
          <w:tcPr>
            <w:tcW w:w="1200" w:type="dxa"/>
            <w:vAlign w:val="center"/>
          </w:tcPr>
          <w:p w14:paraId="0F1E5C92" w14:textId="08CF555C" w:rsidR="00350FE8" w:rsidRPr="006E7DD9" w:rsidRDefault="00037CAC" w:rsidP="00541915">
            <w:pPr>
              <w:bidi/>
              <w:jc w:val="center"/>
              <w:rPr>
                <w:rFonts w:asciiTheme="majorHAnsi" w:hAnsiTheme="majorHAnsi" w:cstheme="majorHAnsi"/>
                <w:sz w:val="20"/>
                <w:szCs w:val="20"/>
              </w:rPr>
            </w:pPr>
            <w:r>
              <w:rPr>
                <w:rFonts w:asciiTheme="majorHAnsi" w:hAnsiTheme="majorHAnsi" w:cstheme="majorHAnsi"/>
                <w:sz w:val="20"/>
                <w:szCs w:val="20"/>
              </w:rPr>
              <w:t>18</w:t>
            </w:r>
          </w:p>
        </w:tc>
        <w:tc>
          <w:tcPr>
            <w:tcW w:w="1187" w:type="dxa"/>
            <w:shd w:val="clear" w:color="auto" w:fill="2E74B5" w:themeFill="accent5" w:themeFillShade="BF"/>
            <w:vAlign w:val="center"/>
          </w:tcPr>
          <w:p w14:paraId="1AD2168C" w14:textId="77777777" w:rsidR="00350FE8" w:rsidRPr="006E7DD9" w:rsidRDefault="00350FE8" w:rsidP="00835530">
            <w:pPr>
              <w:bidi/>
              <w:jc w:val="center"/>
              <w:rPr>
                <w:rFonts w:asciiTheme="majorHAnsi" w:hAnsiTheme="majorHAnsi" w:cstheme="majorHAnsi"/>
                <w:b/>
                <w:bCs/>
                <w:sz w:val="20"/>
                <w:szCs w:val="20"/>
              </w:rPr>
            </w:pPr>
            <w:r w:rsidRPr="006E7DD9">
              <w:rPr>
                <w:rFonts w:asciiTheme="majorHAnsi" w:hAnsiTheme="majorHAnsi" w:cstheme="majorHAnsi"/>
                <w:b/>
                <w:bCs/>
                <w:sz w:val="20"/>
                <w:szCs w:val="20"/>
              </w:rPr>
              <w:t>Total</w:t>
            </w:r>
          </w:p>
        </w:tc>
      </w:tr>
    </w:tbl>
    <w:p w14:paraId="0DF76A95" w14:textId="77777777" w:rsidR="006E7DD9" w:rsidRDefault="006E7DD9" w:rsidP="00945DB0">
      <w:pPr>
        <w:rPr>
          <w:rFonts w:ascii="Calibri" w:hAnsi="Calibri" w:cs="Calibri"/>
          <w:b/>
          <w:bCs/>
          <w:color w:val="000000" w:themeColor="text1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7A4216E4" w14:textId="77777777" w:rsidR="00945DB0" w:rsidRDefault="00945DB0" w:rsidP="00945DB0">
      <w:pPr>
        <w:rPr>
          <w:rFonts w:ascii="Calibri" w:hAnsi="Calibri" w:cs="Calibri"/>
          <w:b/>
          <w:bCs/>
          <w:color w:val="000000" w:themeColor="text1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54751C37" w14:textId="77777777" w:rsidR="00945DB0" w:rsidRPr="006E7DD9" w:rsidRDefault="00945DB0" w:rsidP="00945DB0">
      <w:pPr>
        <w:rPr>
          <w:rFonts w:ascii="Calibri" w:hAnsi="Calibri" w:cs="Calibri"/>
          <w:b/>
          <w:bCs/>
          <w:color w:val="000000" w:themeColor="text1"/>
          <w:u w:val="single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67C0901F" w14:textId="77777777" w:rsidR="006E7DD9" w:rsidRPr="006E7DD9" w:rsidRDefault="006E7DD9" w:rsidP="00350FE8">
      <w:pPr>
        <w:jc w:val="center"/>
        <w:rPr>
          <w:rFonts w:ascii="Calibri" w:hAnsi="Calibri" w:cs="Calibri"/>
          <w:b/>
          <w:bCs/>
          <w:sz w:val="40"/>
          <w:szCs w:val="40"/>
          <w:u w:val="single"/>
        </w:rPr>
      </w:pPr>
      <w:r w:rsidRPr="006E7DD9">
        <w:rPr>
          <w:rFonts w:ascii="Calibri" w:hAnsi="Calibri" w:cs="Calibri"/>
          <w:b/>
          <w:bCs/>
          <w:sz w:val="40"/>
          <w:szCs w:val="40"/>
          <w:u w:val="single"/>
        </w:rPr>
        <w:t>Defect Distribution-Module Wise:</w:t>
      </w:r>
    </w:p>
    <w:p w14:paraId="6165E5BA" w14:textId="77777777" w:rsidR="006E7DD9" w:rsidRPr="006E7DD9" w:rsidRDefault="006E7DD9" w:rsidP="006E7DD9">
      <w:pPr>
        <w:rPr>
          <w:rFonts w:ascii="Calibri" w:hAnsi="Calibri" w:cs="Calibri"/>
          <w:b/>
          <w:bCs/>
          <w:color w:val="000000" w:themeColor="text1"/>
          <w:u w:val="single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1D2B0310" w14:textId="504D391B" w:rsidR="006E7DD9" w:rsidRDefault="006E7DD9" w:rsidP="006E7DD9">
      <w:pPr>
        <w:jc w:val="center"/>
        <w:rPr>
          <w:rFonts w:ascii="Gadugi" w:hAnsi="Gadugi"/>
          <w:noProof/>
          <w:sz w:val="24"/>
          <w:szCs w:val="24"/>
        </w:rPr>
      </w:pPr>
      <w:r w:rsidRPr="006E7DD9">
        <w:rPr>
          <w:rFonts w:ascii="Gadugi" w:hAnsi="Gadugi"/>
          <w:noProof/>
          <w:sz w:val="24"/>
          <w:szCs w:val="24"/>
        </w:rPr>
        <w:t>Pie chart shows percentage of bugs by test types</w:t>
      </w:r>
      <w:r w:rsidRPr="006E7DD9">
        <w:rPr>
          <w:rFonts w:ascii="Gadugi" w:hAnsi="Gadugi" w:hint="cs"/>
          <w:noProof/>
          <w:sz w:val="24"/>
          <w:szCs w:val="24"/>
          <w:rtl/>
        </w:rPr>
        <w:t>.</w:t>
      </w:r>
    </w:p>
    <w:p w14:paraId="3D94B326" w14:textId="52E11F16" w:rsidR="007D536A" w:rsidRDefault="007D536A" w:rsidP="006E7DD9">
      <w:pPr>
        <w:jc w:val="center"/>
        <w:rPr>
          <w:rFonts w:ascii="Gadugi" w:hAnsi="Gadugi"/>
          <w:noProof/>
          <w:sz w:val="24"/>
          <w:szCs w:val="24"/>
        </w:rPr>
      </w:pPr>
      <w:r w:rsidRPr="006E7DD9">
        <w:rPr>
          <w:rFonts w:asciiTheme="majorHAnsi" w:hAnsiTheme="majorHAnsi" w:cstheme="majorHAnsi"/>
          <w:noProof/>
          <w:sz w:val="20"/>
          <w:szCs w:val="20"/>
          <w:rtl/>
        </w:rPr>
        <w:drawing>
          <wp:inline distT="0" distB="0" distL="0" distR="0" wp14:anchorId="21726EFA" wp14:editId="4D855F5A">
            <wp:extent cx="5731510" cy="3015615"/>
            <wp:effectExtent l="0" t="0" r="2540" b="13335"/>
            <wp:docPr id="21" name="Chart 2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bookmarkStart w:id="10" w:name="_Test_Environment_&amp;"/>
    <w:bookmarkEnd w:id="10"/>
    <w:p w14:paraId="6DA472BC" w14:textId="77777777" w:rsidR="007D536A" w:rsidRPr="00520111" w:rsidRDefault="00337BF0" w:rsidP="00520111">
      <w:pPr>
        <w:pStyle w:val="1"/>
        <w:jc w:val="center"/>
        <w:rPr>
          <w:rFonts w:ascii="Gadugi" w:eastAsiaTheme="minorEastAsia" w:hAnsi="Gadugi" w:cstheme="minorBidi"/>
          <w:caps w:val="0"/>
          <w:noProof/>
          <w:color w:val="000000" w:themeColor="text1"/>
          <w:sz w:val="48"/>
          <w:szCs w:val="48"/>
          <w:u w:val="single"/>
          <w14:textOutline w14:w="12700" w14:cap="flat" w14:cmpd="sng" w14:algn="ctr">
            <w14:solidFill>
              <w14:srgbClr w14:val="000000"/>
            </w14:solidFill>
            <w14:prstDash w14:val="solid"/>
            <w14:round/>
          </w14:textOutline>
        </w:rPr>
      </w:pPr>
      <w:r w:rsidRPr="00520111">
        <w:rPr>
          <w:rFonts w:ascii="Gadugi" w:eastAsiaTheme="minorEastAsia" w:hAnsi="Gadugi" w:cstheme="minorBidi"/>
          <w:caps w:val="0"/>
          <w:noProof/>
          <w:color w:val="000000" w:themeColor="text1"/>
          <w:sz w:val="48"/>
          <w:szCs w:val="48"/>
          <w:u w:val="single"/>
          <w14:textOutline w14:w="12700" w14:cap="flat" w14:cmpd="sng" w14:algn="ctr">
            <w14:solidFill>
              <w14:srgbClr w14:val="000000"/>
            </w14:solidFill>
            <w14:prstDash w14:val="solid"/>
            <w14:round/>
          </w14:textOutline>
        </w:rPr>
        <w:fldChar w:fldCharType="begin"/>
      </w:r>
      <w:r w:rsidRPr="00520111">
        <w:rPr>
          <w:rFonts w:ascii="Gadugi" w:eastAsiaTheme="minorEastAsia" w:hAnsi="Gadugi" w:cstheme="minorBidi"/>
          <w:caps w:val="0"/>
          <w:noProof/>
          <w:color w:val="000000" w:themeColor="text1"/>
          <w:sz w:val="48"/>
          <w:szCs w:val="48"/>
          <w:u w:val="single"/>
          <w14:textOutline w14:w="12700" w14:cap="flat" w14:cmpd="sng" w14:algn="ctr">
            <w14:solidFill>
              <w14:srgbClr w14:val="000000"/>
            </w14:solidFill>
            <w14:prstDash w14:val="solid"/>
            <w14:round/>
          </w14:textOutline>
        </w:rPr>
        <w:instrText xml:space="preserve"> HYPERLINK \l "_Test_Environment_&amp;_1" </w:instrText>
      </w:r>
      <w:r w:rsidRPr="00520111">
        <w:rPr>
          <w:rFonts w:ascii="Gadugi" w:eastAsiaTheme="minorEastAsia" w:hAnsi="Gadugi" w:cstheme="minorBidi"/>
          <w:caps w:val="0"/>
          <w:noProof/>
          <w:color w:val="000000" w:themeColor="text1"/>
          <w:sz w:val="48"/>
          <w:szCs w:val="48"/>
          <w:u w:val="single"/>
          <w14:textOutline w14:w="12700" w14:cap="flat" w14:cmpd="sng" w14:algn="ctr">
            <w14:solidFill>
              <w14:srgbClr w14:val="000000"/>
            </w14:solidFill>
            <w14:prstDash w14:val="solid"/>
            <w14:round/>
          </w14:textOutline>
        </w:rPr>
        <w:fldChar w:fldCharType="separate"/>
      </w:r>
      <w:r w:rsidR="007D536A" w:rsidRPr="00520111">
        <w:rPr>
          <w:rFonts w:ascii="Gadugi" w:eastAsiaTheme="minorEastAsia" w:hAnsi="Gadugi" w:cstheme="minorBidi"/>
          <w:caps w:val="0"/>
          <w:noProof/>
          <w:color w:val="000000" w:themeColor="text1"/>
          <w:sz w:val="48"/>
          <w:szCs w:val="48"/>
          <w:u w:val="single"/>
          <w14:textOutline w14:w="12700" w14:cap="flat" w14:cmpd="sng" w14:algn="ctr">
            <w14:solidFill>
              <w14:srgbClr w14:val="000000"/>
            </w14:solidFill>
            <w14:prstDash w14:val="solid"/>
            <w14:round/>
          </w14:textOutline>
        </w:rPr>
        <w:t>Test Environment &amp; Tools</w:t>
      </w:r>
      <w:r w:rsidRPr="00520111">
        <w:rPr>
          <w:rFonts w:ascii="Gadugi" w:eastAsiaTheme="minorEastAsia" w:hAnsi="Gadugi" w:cstheme="minorBidi"/>
          <w:caps w:val="0"/>
          <w:noProof/>
          <w:color w:val="000000" w:themeColor="text1"/>
          <w:sz w:val="48"/>
          <w:szCs w:val="48"/>
          <w:u w:val="single"/>
          <w14:textOutline w14:w="12700" w14:cap="flat" w14:cmpd="sng" w14:algn="ctr">
            <w14:solidFill>
              <w14:srgbClr w14:val="000000"/>
            </w14:solidFill>
            <w14:prstDash w14:val="solid"/>
            <w14:round/>
          </w14:textOutline>
        </w:rPr>
        <w:fldChar w:fldCharType="end"/>
      </w:r>
    </w:p>
    <w:p w14:paraId="58D2803F" w14:textId="77777777" w:rsidR="007D536A" w:rsidRPr="007D536A" w:rsidRDefault="007D536A" w:rsidP="007D536A">
      <w:pPr>
        <w:jc w:val="center"/>
        <w:rPr>
          <w:rFonts w:ascii="Gadugi" w:hAnsi="Gadugi"/>
          <w:noProof/>
          <w:color w:val="000000" w:themeColor="text1"/>
          <w:sz w:val="48"/>
          <w:szCs w:val="48"/>
          <w:u w:val="single"/>
          <w14:textOutline w14:w="12700" w14:cap="flat" w14:cmpd="sng" w14:algn="ctr">
            <w14:solidFill>
              <w14:srgbClr w14:val="000000"/>
            </w14:solidFill>
            <w14:prstDash w14:val="solid"/>
            <w14:round/>
          </w14:textOutline>
        </w:rPr>
      </w:pPr>
    </w:p>
    <w:tbl>
      <w:tblPr>
        <w:tblStyle w:val="TableGrid3"/>
        <w:tblpPr w:leftFromText="180" w:rightFromText="180" w:vertAnchor="text" w:tblpXSpec="center" w:tblpY="30"/>
        <w:bidiVisual/>
        <w:tblW w:w="9360" w:type="dxa"/>
        <w:tblLook w:val="04A0" w:firstRow="1" w:lastRow="0" w:firstColumn="1" w:lastColumn="0" w:noHBand="0" w:noVBand="1"/>
      </w:tblPr>
      <w:tblGrid>
        <w:gridCol w:w="6140"/>
        <w:gridCol w:w="3220"/>
      </w:tblGrid>
      <w:tr w:rsidR="007D536A" w:rsidRPr="007D536A" w14:paraId="2C61F3A9" w14:textId="77777777" w:rsidTr="00835530">
        <w:trPr>
          <w:trHeight w:val="557"/>
        </w:trPr>
        <w:tc>
          <w:tcPr>
            <w:tcW w:w="6140" w:type="dxa"/>
            <w:vAlign w:val="center"/>
          </w:tcPr>
          <w:p w14:paraId="1E8EC4BC" w14:textId="77777777" w:rsidR="007D536A" w:rsidRPr="007D536A" w:rsidRDefault="007D536A" w:rsidP="007D536A">
            <w:pPr>
              <w:bidi/>
              <w:ind w:left="1440"/>
              <w:contextualSpacing/>
              <w:jc w:val="right"/>
              <w:rPr>
                <w:rFonts w:ascii="inherit" w:eastAsia="Times New Roman" w:hAnsi="inherit" w:cs="Courier New"/>
                <w:color w:val="202124"/>
                <w:sz w:val="30"/>
                <w:szCs w:val="32"/>
                <w:rtl/>
              </w:rPr>
            </w:pPr>
            <w:r w:rsidRPr="007D536A">
              <w:rPr>
                <w:rFonts w:ascii="inherit" w:eastAsia="Times New Roman" w:hAnsi="inherit" w:cs="Courier New"/>
                <w:color w:val="202124"/>
                <w:sz w:val="30"/>
                <w:szCs w:val="32"/>
              </w:rPr>
              <w:t>Burger King</w:t>
            </w:r>
          </w:p>
        </w:tc>
        <w:tc>
          <w:tcPr>
            <w:tcW w:w="3220" w:type="dxa"/>
            <w:shd w:val="clear" w:color="auto" w:fill="D9E2F3" w:themeFill="accent1" w:themeFillTint="33"/>
            <w:vAlign w:val="center"/>
          </w:tcPr>
          <w:p w14:paraId="661E1D96" w14:textId="77777777" w:rsidR="007D536A" w:rsidRPr="007D536A" w:rsidRDefault="007D536A" w:rsidP="005562B3">
            <w:pPr>
              <w:ind w:left="1440"/>
              <w:contextualSpacing/>
              <w:jc w:val="both"/>
              <w:rPr>
                <w:rFonts w:ascii="inherit" w:eastAsia="Times New Roman" w:hAnsi="inherit" w:cs="Courier New"/>
                <w:color w:val="202124"/>
                <w:sz w:val="30"/>
                <w:szCs w:val="32"/>
                <w:rtl/>
              </w:rPr>
            </w:pPr>
            <w:r w:rsidRPr="007D536A">
              <w:rPr>
                <w:rFonts w:ascii="inherit" w:eastAsia="Times New Roman" w:hAnsi="inherit" w:cs="Courier New"/>
                <w:color w:val="202124"/>
                <w:sz w:val="30"/>
                <w:szCs w:val="32"/>
              </w:rPr>
              <w:t>Application</w:t>
            </w:r>
          </w:p>
        </w:tc>
      </w:tr>
      <w:tr w:rsidR="007D536A" w:rsidRPr="007D536A" w14:paraId="5903DB76" w14:textId="77777777" w:rsidTr="00835530">
        <w:trPr>
          <w:trHeight w:val="1990"/>
        </w:trPr>
        <w:tc>
          <w:tcPr>
            <w:tcW w:w="6140" w:type="dxa"/>
            <w:vAlign w:val="center"/>
          </w:tcPr>
          <w:p w14:paraId="44CD7103" w14:textId="77777777" w:rsidR="007D536A" w:rsidRPr="007D536A" w:rsidRDefault="007D536A" w:rsidP="007D536A">
            <w:pPr>
              <w:rPr>
                <w:rFonts w:ascii="inherit" w:eastAsia="Times New Roman" w:hAnsi="inherit" w:cs="Courier New"/>
                <w:b/>
                <w:bCs/>
                <w:color w:val="202124"/>
                <w:sz w:val="30"/>
                <w:szCs w:val="32"/>
                <w:u w:val="single"/>
              </w:rPr>
            </w:pPr>
            <w:r w:rsidRPr="007D536A">
              <w:rPr>
                <w:rFonts w:ascii="inherit" w:eastAsia="Times New Roman" w:hAnsi="inherit" w:cs="Courier New"/>
                <w:b/>
                <w:bCs/>
                <w:color w:val="202124"/>
                <w:sz w:val="30"/>
                <w:szCs w:val="32"/>
                <w:u w:val="single"/>
              </w:rPr>
              <w:t>Android:</w:t>
            </w:r>
          </w:p>
          <w:p w14:paraId="18755908" w14:textId="77777777" w:rsidR="007D536A" w:rsidRPr="007D536A" w:rsidRDefault="007D536A" w:rsidP="007D536A">
            <w:pPr>
              <w:rPr>
                <w:rFonts w:ascii="inherit" w:eastAsia="Times New Roman" w:hAnsi="inherit" w:cs="Courier New"/>
                <w:color w:val="202124"/>
                <w:sz w:val="30"/>
                <w:szCs w:val="32"/>
                <w:rtl/>
              </w:rPr>
            </w:pPr>
            <w:r w:rsidRPr="007D536A">
              <w:rPr>
                <w:rFonts w:ascii="inherit" w:eastAsia="Times New Roman" w:hAnsi="inherit" w:cs="Courier New"/>
                <w:color w:val="202124"/>
                <w:sz w:val="30"/>
                <w:szCs w:val="32"/>
              </w:rPr>
              <w:t>Device: Xiaomi Realme GT Neo2 5G:RMX3370_11_A.098i</w:t>
            </w:r>
          </w:p>
          <w:p w14:paraId="68E552AF" w14:textId="77777777" w:rsidR="007D536A" w:rsidRPr="007D536A" w:rsidRDefault="007D536A" w:rsidP="007D536A">
            <w:pPr>
              <w:rPr>
                <w:rFonts w:ascii="inherit" w:eastAsia="Times New Roman" w:hAnsi="inherit" w:cs="Courier New"/>
                <w:b/>
                <w:bCs/>
                <w:color w:val="202124"/>
                <w:sz w:val="30"/>
                <w:szCs w:val="32"/>
                <w:u w:val="single"/>
              </w:rPr>
            </w:pPr>
            <w:r w:rsidRPr="007D536A">
              <w:rPr>
                <w:rFonts w:ascii="inherit" w:eastAsia="Times New Roman" w:hAnsi="inherit" w:cs="Courier New"/>
                <w:b/>
                <w:bCs/>
                <w:color w:val="202124"/>
                <w:sz w:val="30"/>
                <w:szCs w:val="32"/>
                <w:u w:val="single"/>
              </w:rPr>
              <w:t>iOS:</w:t>
            </w:r>
          </w:p>
          <w:p w14:paraId="40A1E80E" w14:textId="77777777" w:rsidR="007D536A" w:rsidRPr="007D536A" w:rsidRDefault="007D536A" w:rsidP="007D536A">
            <w:pPr>
              <w:rPr>
                <w:rFonts w:ascii="inherit" w:eastAsia="Times New Roman" w:hAnsi="inherit" w:cs="Courier New"/>
                <w:color w:val="202124"/>
                <w:sz w:val="30"/>
                <w:szCs w:val="32"/>
              </w:rPr>
            </w:pPr>
            <w:r w:rsidRPr="007D536A">
              <w:rPr>
                <w:rFonts w:ascii="inherit" w:eastAsia="Times New Roman" w:hAnsi="inherit" w:cs="Courier New"/>
                <w:color w:val="202124"/>
                <w:sz w:val="30"/>
                <w:szCs w:val="32"/>
              </w:rPr>
              <w:t>Device: iPhone 17.5.1</w:t>
            </w:r>
          </w:p>
          <w:p w14:paraId="1E502AD1" w14:textId="77777777" w:rsidR="007D536A" w:rsidRPr="007D536A" w:rsidRDefault="007D536A" w:rsidP="007D536A">
            <w:pPr>
              <w:rPr>
                <w:rFonts w:ascii="inherit" w:eastAsia="Times New Roman" w:hAnsi="inherit" w:cs="Courier New"/>
                <w:color w:val="202124"/>
                <w:sz w:val="30"/>
                <w:szCs w:val="32"/>
                <w:rtl/>
              </w:rPr>
            </w:pPr>
          </w:p>
        </w:tc>
        <w:tc>
          <w:tcPr>
            <w:tcW w:w="3220" w:type="dxa"/>
            <w:shd w:val="clear" w:color="auto" w:fill="D9E2F3" w:themeFill="accent1" w:themeFillTint="33"/>
            <w:vAlign w:val="center"/>
          </w:tcPr>
          <w:p w14:paraId="04876394" w14:textId="77777777" w:rsidR="007D536A" w:rsidRPr="007D536A" w:rsidRDefault="007D536A" w:rsidP="005562B3">
            <w:pPr>
              <w:ind w:left="1440"/>
              <w:contextualSpacing/>
              <w:jc w:val="both"/>
              <w:rPr>
                <w:rFonts w:ascii="inherit" w:eastAsia="Times New Roman" w:hAnsi="inherit" w:cs="Courier New"/>
                <w:color w:val="202124"/>
                <w:sz w:val="30"/>
                <w:szCs w:val="32"/>
                <w:rtl/>
              </w:rPr>
            </w:pPr>
            <w:r w:rsidRPr="007D536A">
              <w:rPr>
                <w:rFonts w:ascii="inherit" w:eastAsia="Times New Roman" w:hAnsi="inherit" w:cs="Courier New"/>
                <w:color w:val="202124"/>
                <w:sz w:val="30"/>
                <w:szCs w:val="32"/>
              </w:rPr>
              <w:t>Apps Server</w:t>
            </w:r>
          </w:p>
        </w:tc>
      </w:tr>
    </w:tbl>
    <w:p w14:paraId="6179C974" w14:textId="084C55DE" w:rsidR="007D536A" w:rsidRDefault="007D536A" w:rsidP="006E7DD9">
      <w:pPr>
        <w:jc w:val="center"/>
        <w:rPr>
          <w:rFonts w:ascii="Gadugi" w:hAnsi="Gadugi"/>
          <w:noProof/>
          <w:sz w:val="24"/>
          <w:szCs w:val="24"/>
        </w:rPr>
      </w:pPr>
    </w:p>
    <w:p w14:paraId="6D427A9C" w14:textId="2664ED2F" w:rsidR="00707155" w:rsidRDefault="00707155" w:rsidP="006E7DD9">
      <w:pPr>
        <w:jc w:val="center"/>
        <w:rPr>
          <w:rFonts w:ascii="Gadugi" w:hAnsi="Gadugi"/>
          <w:noProof/>
          <w:sz w:val="24"/>
          <w:szCs w:val="24"/>
        </w:rPr>
      </w:pPr>
    </w:p>
    <w:p w14:paraId="11F0D81F" w14:textId="77777777" w:rsidR="00724162" w:rsidRDefault="00724162" w:rsidP="00724162">
      <w:pPr>
        <w:rPr>
          <w:rFonts w:ascii="Gadugi" w:hAnsi="Gadugi"/>
          <w:noProof/>
          <w:sz w:val="24"/>
          <w:szCs w:val="24"/>
        </w:rPr>
      </w:pPr>
    </w:p>
    <w:p w14:paraId="16214545" w14:textId="79E23C67" w:rsidR="006E7DD9" w:rsidRDefault="006E7DD9" w:rsidP="006E7DD9">
      <w:pPr>
        <w:jc w:val="center"/>
        <w:rPr>
          <w:rFonts w:ascii="Calibri" w:hAnsi="Calibri" w:cs="Calibri"/>
          <w:b/>
          <w:bCs/>
          <w:color w:val="000000" w:themeColor="text1"/>
          <w:u w:val="single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773440CA" w14:textId="2AA66B83" w:rsidR="00350FE8" w:rsidRDefault="00350FE8" w:rsidP="006E7DD9">
      <w:pPr>
        <w:jc w:val="center"/>
        <w:rPr>
          <w:rFonts w:ascii="Calibri" w:hAnsi="Calibri" w:cs="Calibri"/>
          <w:b/>
          <w:bCs/>
          <w:color w:val="000000" w:themeColor="text1"/>
          <w:u w:val="single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4D774A3E" w14:textId="74681B90" w:rsidR="00350FE8" w:rsidRDefault="00350FE8" w:rsidP="006E7DD9">
      <w:pPr>
        <w:jc w:val="center"/>
        <w:rPr>
          <w:rFonts w:ascii="Calibri" w:hAnsi="Calibri" w:cs="Calibri"/>
          <w:b/>
          <w:bCs/>
          <w:color w:val="000000" w:themeColor="text1"/>
          <w:u w:val="single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58F66ADB" w14:textId="006E4408" w:rsidR="00350FE8" w:rsidRDefault="00350FE8" w:rsidP="006E7DD9">
      <w:pPr>
        <w:jc w:val="center"/>
        <w:rPr>
          <w:rFonts w:ascii="Calibri" w:hAnsi="Calibri" w:cs="Calibri"/>
          <w:b/>
          <w:bCs/>
          <w:color w:val="000000" w:themeColor="text1"/>
          <w:u w:val="single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21348CAC" w14:textId="78056AF0" w:rsidR="00350FE8" w:rsidRDefault="00350FE8" w:rsidP="006E7DD9">
      <w:pPr>
        <w:jc w:val="center"/>
        <w:rPr>
          <w:rFonts w:ascii="Calibri" w:hAnsi="Calibri" w:cs="Calibri"/>
          <w:b/>
          <w:bCs/>
          <w:color w:val="000000" w:themeColor="text1"/>
          <w:u w:val="single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02E47755" w14:textId="11C2B699" w:rsidR="00350FE8" w:rsidRDefault="00350FE8" w:rsidP="006E7DD9">
      <w:pPr>
        <w:jc w:val="center"/>
        <w:rPr>
          <w:rFonts w:ascii="Calibri" w:hAnsi="Calibri" w:cs="Calibri"/>
          <w:b/>
          <w:bCs/>
          <w:color w:val="000000" w:themeColor="text1"/>
          <w:u w:val="single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75E3C055" w14:textId="3D5668ED" w:rsidR="00350FE8" w:rsidRDefault="00350FE8" w:rsidP="006E7DD9">
      <w:pPr>
        <w:jc w:val="center"/>
        <w:rPr>
          <w:rFonts w:ascii="Calibri" w:hAnsi="Calibri" w:cs="Calibri"/>
          <w:b/>
          <w:bCs/>
          <w:color w:val="000000" w:themeColor="text1"/>
          <w:u w:val="single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3704233D" w14:textId="34C8BE84" w:rsidR="00350FE8" w:rsidRDefault="00350FE8" w:rsidP="006E7DD9">
      <w:pPr>
        <w:jc w:val="center"/>
        <w:rPr>
          <w:rFonts w:ascii="Calibri" w:hAnsi="Calibri" w:cs="Calibri"/>
          <w:b/>
          <w:bCs/>
          <w:color w:val="000000" w:themeColor="text1"/>
          <w:u w:val="single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1441A240" w14:textId="34FA31FD" w:rsidR="00350FE8" w:rsidRDefault="00350FE8" w:rsidP="006E7DD9">
      <w:pPr>
        <w:jc w:val="center"/>
        <w:rPr>
          <w:rFonts w:ascii="Calibri" w:hAnsi="Calibri" w:cs="Calibri"/>
          <w:b/>
          <w:bCs/>
          <w:color w:val="000000" w:themeColor="text1"/>
          <w:u w:val="single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7D5C8E59" w14:textId="62CDEB8F" w:rsidR="00350FE8" w:rsidRDefault="00350FE8" w:rsidP="006E7DD9">
      <w:pPr>
        <w:jc w:val="center"/>
        <w:rPr>
          <w:rFonts w:ascii="Calibri" w:hAnsi="Calibri" w:cs="Calibri"/>
          <w:b/>
          <w:bCs/>
          <w:color w:val="000000" w:themeColor="text1"/>
          <w:u w:val="single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10D2B747" w14:textId="7ECDC899" w:rsidR="00350FE8" w:rsidRDefault="00350FE8" w:rsidP="006E7DD9">
      <w:pPr>
        <w:jc w:val="center"/>
        <w:rPr>
          <w:rFonts w:ascii="Calibri" w:hAnsi="Calibri" w:cs="Calibri"/>
          <w:b/>
          <w:bCs/>
          <w:color w:val="000000" w:themeColor="text1"/>
          <w:u w:val="single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3795A36C" w14:textId="02AB3A3C" w:rsidR="00350FE8" w:rsidRDefault="00350FE8" w:rsidP="006E7DD9">
      <w:pPr>
        <w:jc w:val="center"/>
        <w:rPr>
          <w:rFonts w:ascii="Calibri" w:hAnsi="Calibri" w:cs="Calibri"/>
          <w:b/>
          <w:bCs/>
          <w:color w:val="000000" w:themeColor="text1"/>
          <w:u w:val="single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7DE5B4A8" w14:textId="70509F52" w:rsidR="00350FE8" w:rsidRDefault="00350FE8" w:rsidP="006E7DD9">
      <w:pPr>
        <w:jc w:val="center"/>
        <w:rPr>
          <w:rFonts w:ascii="Calibri" w:hAnsi="Calibri" w:cs="Calibri"/>
          <w:b/>
          <w:bCs/>
          <w:color w:val="000000" w:themeColor="text1"/>
          <w:u w:val="single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5FFCFB28" w14:textId="073C1CCE" w:rsidR="00350FE8" w:rsidRDefault="00350FE8" w:rsidP="006E7DD9">
      <w:pPr>
        <w:jc w:val="center"/>
        <w:rPr>
          <w:rFonts w:ascii="Calibri" w:hAnsi="Calibri" w:cs="Calibri"/>
          <w:b/>
          <w:bCs/>
          <w:color w:val="000000" w:themeColor="text1"/>
          <w:u w:val="single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2829B433" w14:textId="62F2C631" w:rsidR="00350FE8" w:rsidRDefault="00350FE8" w:rsidP="006E7DD9">
      <w:pPr>
        <w:jc w:val="center"/>
        <w:rPr>
          <w:rFonts w:ascii="Calibri" w:hAnsi="Calibri" w:cs="Calibri"/>
          <w:b/>
          <w:bCs/>
          <w:color w:val="000000" w:themeColor="text1"/>
          <w:u w:val="single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16AA3273" w14:textId="1A5E27CB" w:rsidR="00350FE8" w:rsidRDefault="00350FE8" w:rsidP="006E7DD9">
      <w:pPr>
        <w:jc w:val="center"/>
        <w:rPr>
          <w:rFonts w:ascii="Calibri" w:hAnsi="Calibri" w:cs="Calibri"/>
          <w:b/>
          <w:bCs/>
          <w:color w:val="000000" w:themeColor="text1"/>
          <w:u w:val="single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29294B33" w14:textId="30369CB3" w:rsidR="00350FE8" w:rsidRDefault="00350FE8" w:rsidP="006E7DD9">
      <w:pPr>
        <w:jc w:val="center"/>
        <w:rPr>
          <w:rFonts w:ascii="Calibri" w:hAnsi="Calibri" w:cs="Calibri"/>
          <w:b/>
          <w:bCs/>
          <w:color w:val="000000" w:themeColor="text1"/>
          <w:u w:val="single"/>
          <w:rtl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460D21CF" w14:textId="77777777" w:rsidR="00FE1BFC" w:rsidRPr="00520111" w:rsidRDefault="00FE1BFC" w:rsidP="00520111">
      <w:pPr>
        <w:pStyle w:val="1"/>
        <w:jc w:val="center"/>
        <w:rPr>
          <w:rFonts w:ascii="Gadugi" w:eastAsiaTheme="minorEastAsia" w:hAnsi="Gadugi" w:cstheme="minorBidi"/>
          <w:caps w:val="0"/>
          <w:noProof/>
          <w:color w:val="000000" w:themeColor="text1"/>
          <w:sz w:val="48"/>
          <w:szCs w:val="48"/>
          <w:u w:val="single"/>
          <w14:textOutline w14:w="12700" w14:cap="flat" w14:cmpd="sng" w14:algn="ctr">
            <w14:solidFill>
              <w14:srgbClr w14:val="000000"/>
            </w14:solidFill>
            <w14:prstDash w14:val="solid"/>
            <w14:round/>
          </w14:textOutline>
        </w:rPr>
      </w:pPr>
      <w:bookmarkStart w:id="11" w:name="_Recommendations"/>
      <w:bookmarkEnd w:id="11"/>
      <w:r w:rsidRPr="00520111">
        <w:rPr>
          <w:rFonts w:ascii="Gadugi" w:eastAsiaTheme="minorEastAsia" w:hAnsi="Gadugi" w:cstheme="minorBidi"/>
          <w:caps w:val="0"/>
          <w:noProof/>
          <w:color w:val="000000" w:themeColor="text1"/>
          <w:sz w:val="48"/>
          <w:szCs w:val="48"/>
          <w:u w:val="single"/>
          <w14:textOutline w14:w="12700" w14:cap="flat" w14:cmpd="sng" w14:algn="ctr">
            <w14:solidFill>
              <w14:srgbClr w14:val="000000"/>
            </w14:solidFill>
            <w14:prstDash w14:val="solid"/>
            <w14:round/>
          </w14:textOutline>
        </w:rPr>
        <w:t>Recommendations</w:t>
      </w:r>
    </w:p>
    <w:p w14:paraId="00D6E1E3" w14:textId="77777777" w:rsidR="00FE1BFC" w:rsidRPr="00E25375" w:rsidRDefault="00FE1BFC" w:rsidP="00FE1BFC">
      <w:pPr>
        <w:jc w:val="center"/>
        <w:rPr>
          <w:rFonts w:ascii="Gadugi" w:hAnsi="Gadugi"/>
          <w:noProof/>
          <w:color w:val="000000" w:themeColor="text1"/>
          <w:sz w:val="48"/>
          <w:szCs w:val="48"/>
          <w:rtl/>
          <w14:textOutline w14:w="12700" w14:cap="flat" w14:cmpd="sng" w14:algn="ctr">
            <w14:solidFill>
              <w14:srgbClr w14:val="000000"/>
            </w14:solidFill>
            <w14:prstDash w14:val="solid"/>
            <w14:round/>
          </w14:textOutline>
        </w:rPr>
      </w:pPr>
    </w:p>
    <w:p w14:paraId="4EA47337" w14:textId="6C1686D2" w:rsidR="00FE1BFC" w:rsidRPr="00CB29F6" w:rsidRDefault="0050732B" w:rsidP="00FE1BFC">
      <w:pPr>
        <w:pStyle w:val="a3"/>
        <w:numPr>
          <w:ilvl w:val="0"/>
          <w:numId w:val="34"/>
        </w:numPr>
        <w:rPr>
          <w:rFonts w:ascii="Gadugi" w:hAnsi="Gadugi"/>
          <w:noProof/>
          <w:sz w:val="24"/>
          <w:szCs w:val="24"/>
        </w:rPr>
      </w:pPr>
      <w:hyperlink w:anchor="_[BK-37]_Approves_an" w:history="1">
        <w:r w:rsidR="00385A81" w:rsidRPr="009D253B">
          <w:rPr>
            <w:rStyle w:val="Hyperlink"/>
            <w:rFonts w:ascii="Gadugi" w:hAnsi="Gadugi" w:hint="cs"/>
            <w:b/>
            <w:bCs/>
            <w:noProof/>
            <w:sz w:val="24"/>
            <w:szCs w:val="24"/>
          </w:rPr>
          <w:t>I</w:t>
        </w:r>
        <w:r w:rsidR="00385A81" w:rsidRPr="009D253B">
          <w:rPr>
            <w:rStyle w:val="Hyperlink"/>
            <w:rFonts w:ascii="Gadugi" w:hAnsi="Gadugi"/>
            <w:b/>
            <w:bCs/>
            <w:noProof/>
            <w:sz w:val="24"/>
            <w:szCs w:val="24"/>
          </w:rPr>
          <w:t>n Bug number 37</w:t>
        </w:r>
      </w:hyperlink>
      <w:r w:rsidR="00385A81" w:rsidRPr="00385A81">
        <w:rPr>
          <w:rFonts w:ascii="Gadugi" w:hAnsi="Gadugi"/>
          <w:b/>
          <w:bCs/>
          <w:noProof/>
          <w:sz w:val="24"/>
          <w:szCs w:val="24"/>
        </w:rPr>
        <w:t>:</w:t>
      </w:r>
      <w:r w:rsidR="001D3262">
        <w:rPr>
          <w:rFonts w:ascii="Gadugi" w:hAnsi="Gadugi" w:hint="cs"/>
          <w:b/>
          <w:bCs/>
          <w:noProof/>
          <w:sz w:val="24"/>
          <w:szCs w:val="24"/>
          <w:rtl/>
        </w:rPr>
        <w:t xml:space="preserve"> </w:t>
      </w:r>
      <w:r w:rsidR="00FE1BFC" w:rsidRPr="00C72CC2">
        <w:rPr>
          <w:rFonts w:ascii="Gadugi" w:hAnsi="Gadugi"/>
          <w:noProof/>
          <w:sz w:val="24"/>
          <w:szCs w:val="24"/>
        </w:rPr>
        <w:t>Placing an order for "</w:t>
      </w:r>
      <w:r w:rsidR="00FE1BFC">
        <w:rPr>
          <w:rFonts w:ascii="Gadugi" w:hAnsi="Gadugi" w:hint="cs"/>
          <w:noProof/>
          <w:sz w:val="24"/>
          <w:szCs w:val="24"/>
          <w:rtl/>
        </w:rPr>
        <w:t>נאגטס 4 יחידות</w:t>
      </w:r>
      <w:r w:rsidR="00FE1BFC" w:rsidRPr="00C72CC2">
        <w:rPr>
          <w:rFonts w:ascii="Gadugi" w:hAnsi="Gadugi"/>
          <w:noProof/>
          <w:sz w:val="24"/>
          <w:szCs w:val="24"/>
        </w:rPr>
        <w:t>" in several branches in Israel allows you to make a purchase for NIS 0.</w:t>
      </w:r>
      <w:r w:rsidR="00FE1BFC" w:rsidRPr="008D34F5">
        <w:t xml:space="preserve"> </w:t>
      </w:r>
      <w:r w:rsidR="00FE1BFC" w:rsidRPr="00BC6FE3">
        <w:rPr>
          <w:rFonts w:ascii="Gadugi" w:hAnsi="Gadugi"/>
          <w:noProof/>
          <w:color w:val="FF0000"/>
          <w:sz w:val="24"/>
          <w:szCs w:val="24"/>
          <w:u w:val="single"/>
        </w:rPr>
        <w:t>A malfunction that requires immediate attention</w:t>
      </w:r>
      <w:r w:rsidR="00FE1BFC" w:rsidRPr="00BC6FE3">
        <w:rPr>
          <w:rFonts w:ascii="Gadugi" w:hAnsi="Gadugi" w:hint="cs"/>
          <w:noProof/>
          <w:color w:val="FF0000"/>
          <w:sz w:val="24"/>
          <w:szCs w:val="24"/>
          <w:u w:val="single"/>
          <w:rtl/>
        </w:rPr>
        <w:t>.</w:t>
      </w:r>
    </w:p>
    <w:p w14:paraId="42CE4F19" w14:textId="21B0EEF9" w:rsidR="00CB29F6" w:rsidRPr="00221776" w:rsidRDefault="0050732B" w:rsidP="00FE1BFC">
      <w:pPr>
        <w:pStyle w:val="a3"/>
        <w:numPr>
          <w:ilvl w:val="0"/>
          <w:numId w:val="34"/>
        </w:numPr>
        <w:rPr>
          <w:rFonts w:ascii="Gadugi" w:hAnsi="Gadugi"/>
          <w:noProof/>
          <w:sz w:val="24"/>
          <w:szCs w:val="24"/>
        </w:rPr>
      </w:pPr>
      <w:hyperlink w:anchor="_[BK-50]_Clicking_on" w:history="1">
        <w:r w:rsidR="00385A81" w:rsidRPr="009D253B">
          <w:rPr>
            <w:rStyle w:val="Hyperlink"/>
            <w:rFonts w:ascii="Gadugi" w:hAnsi="Gadugi" w:hint="cs"/>
            <w:b/>
            <w:bCs/>
            <w:noProof/>
            <w:sz w:val="24"/>
            <w:szCs w:val="24"/>
          </w:rPr>
          <w:t>I</w:t>
        </w:r>
        <w:r w:rsidR="00385A81" w:rsidRPr="009D253B">
          <w:rPr>
            <w:rStyle w:val="Hyperlink"/>
            <w:rFonts w:ascii="Gadugi" w:hAnsi="Gadugi"/>
            <w:b/>
            <w:bCs/>
            <w:noProof/>
            <w:sz w:val="24"/>
            <w:szCs w:val="24"/>
          </w:rPr>
          <w:t>n Bug number 50:</w:t>
        </w:r>
      </w:hyperlink>
      <w:r w:rsidR="001D3262">
        <w:rPr>
          <w:rFonts w:ascii="Gadugi" w:hAnsi="Gadugi" w:hint="cs"/>
          <w:b/>
          <w:bCs/>
          <w:noProof/>
          <w:sz w:val="24"/>
          <w:szCs w:val="24"/>
          <w:u w:val="single"/>
          <w:rtl/>
        </w:rPr>
        <w:t xml:space="preserve"> </w:t>
      </w:r>
      <w:r w:rsidR="00CB29F6">
        <w:rPr>
          <w:rFonts w:ascii="Gadugi" w:hAnsi="Gadugi" w:hint="cs"/>
          <w:noProof/>
          <w:sz w:val="24"/>
          <w:szCs w:val="24"/>
        </w:rPr>
        <w:t>C</w:t>
      </w:r>
      <w:r w:rsidR="00CB29F6">
        <w:rPr>
          <w:rFonts w:ascii="Gadugi" w:hAnsi="Gadugi"/>
          <w:noProof/>
          <w:sz w:val="24"/>
          <w:szCs w:val="24"/>
        </w:rPr>
        <w:t xml:space="preserve">licking on the </w:t>
      </w:r>
      <w:r w:rsidR="003B7749">
        <w:rPr>
          <w:rFonts w:ascii="Gadugi" w:hAnsi="Gadugi" w:hint="cs"/>
          <w:noProof/>
          <w:sz w:val="24"/>
          <w:szCs w:val="24"/>
          <w:rtl/>
        </w:rPr>
        <w:t>"</w:t>
      </w:r>
      <w:r w:rsidR="00CB29F6">
        <w:rPr>
          <w:rFonts w:hint="cs"/>
          <w:noProof/>
          <w:sz w:val="24"/>
          <w:szCs w:val="24"/>
          <w:rtl/>
          <w:lang w:val="ru-RU"/>
        </w:rPr>
        <w:t>תשלום</w:t>
      </w:r>
      <w:r w:rsidR="003B7749">
        <w:rPr>
          <w:rFonts w:hint="cs"/>
          <w:noProof/>
          <w:sz w:val="24"/>
          <w:szCs w:val="24"/>
          <w:rtl/>
        </w:rPr>
        <w:t>"</w:t>
      </w:r>
      <w:r w:rsidR="00CB29F6">
        <w:rPr>
          <w:noProof/>
          <w:sz w:val="24"/>
          <w:szCs w:val="24"/>
        </w:rPr>
        <w:t xml:space="preserve"> button </w:t>
      </w:r>
      <w:r w:rsidR="00DC50B8">
        <w:rPr>
          <w:noProof/>
          <w:sz w:val="24"/>
          <w:szCs w:val="24"/>
        </w:rPr>
        <w:t xml:space="preserve">leads to a </w:t>
      </w:r>
      <w:r w:rsidR="00DC50B8">
        <w:rPr>
          <w:rFonts w:hint="cs"/>
          <w:noProof/>
          <w:sz w:val="24"/>
          <w:szCs w:val="24"/>
          <w:rtl/>
          <w:lang w:val="ru-RU"/>
        </w:rPr>
        <w:t>"</w:t>
      </w:r>
      <w:r w:rsidR="007A0A87">
        <w:rPr>
          <w:rFonts w:hint="cs"/>
          <w:noProof/>
          <w:sz w:val="24"/>
          <w:szCs w:val="24"/>
          <w:rtl/>
          <w:lang w:val="ru-RU"/>
        </w:rPr>
        <w:t>ארוחת וופר"</w:t>
      </w:r>
      <w:r w:rsidR="007A0A87">
        <w:rPr>
          <w:noProof/>
          <w:sz w:val="24"/>
          <w:szCs w:val="24"/>
        </w:rPr>
        <w:t xml:space="preserve"> page and </w:t>
      </w:r>
      <w:r w:rsidR="00221776">
        <w:rPr>
          <w:noProof/>
          <w:sz w:val="24"/>
          <w:szCs w:val="24"/>
        </w:rPr>
        <w:t xml:space="preserve">you </w:t>
      </w:r>
      <w:r w:rsidR="00221776" w:rsidRPr="00F36F66">
        <w:rPr>
          <w:noProof/>
          <w:color w:val="FF0000"/>
          <w:sz w:val="24"/>
          <w:szCs w:val="24"/>
          <w:u w:val="single"/>
        </w:rPr>
        <w:t>unable to pay</w:t>
      </w:r>
      <w:r w:rsidR="00221776">
        <w:rPr>
          <w:noProof/>
          <w:sz w:val="24"/>
          <w:szCs w:val="24"/>
        </w:rPr>
        <w:t>.</w:t>
      </w:r>
    </w:p>
    <w:p w14:paraId="76B9C2F8" w14:textId="2898D85E" w:rsidR="00CB29F6" w:rsidRPr="00F36F66" w:rsidRDefault="00221776" w:rsidP="00585809">
      <w:pPr>
        <w:pStyle w:val="a3"/>
        <w:rPr>
          <w:rFonts w:ascii="Gadugi" w:hAnsi="Gadugi"/>
          <w:noProof/>
          <w:sz w:val="24"/>
          <w:szCs w:val="24"/>
          <w:u w:val="single"/>
        </w:rPr>
      </w:pPr>
      <w:r w:rsidRPr="00F36F66">
        <w:rPr>
          <w:noProof/>
          <w:sz w:val="24"/>
          <w:szCs w:val="24"/>
          <w:u w:val="single"/>
        </w:rPr>
        <w:t>Thes</w:t>
      </w:r>
      <w:r w:rsidR="000B078E" w:rsidRPr="00F36F66">
        <w:rPr>
          <w:noProof/>
          <w:sz w:val="24"/>
          <w:szCs w:val="24"/>
          <w:u w:val="single"/>
        </w:rPr>
        <w:t>e two faults require immediate treatment</w:t>
      </w:r>
      <w:r w:rsidR="003B7749" w:rsidRPr="00F36F66">
        <w:rPr>
          <w:noProof/>
          <w:sz w:val="24"/>
          <w:szCs w:val="24"/>
          <w:u w:val="single"/>
        </w:rPr>
        <w:t>.</w:t>
      </w:r>
    </w:p>
    <w:p w14:paraId="15E4F634" w14:textId="797969DC" w:rsidR="00FE1BFC" w:rsidRDefault="006B6B57" w:rsidP="00FE1BFC">
      <w:pPr>
        <w:pStyle w:val="a3"/>
        <w:numPr>
          <w:ilvl w:val="0"/>
          <w:numId w:val="34"/>
        </w:numPr>
        <w:rPr>
          <w:rFonts w:ascii="Gadugi" w:hAnsi="Gadugi"/>
          <w:noProof/>
          <w:sz w:val="24"/>
          <w:szCs w:val="24"/>
        </w:rPr>
      </w:pPr>
      <w:r w:rsidRPr="006B6B57">
        <w:rPr>
          <w:noProof/>
          <w:sz w:val="24"/>
          <w:szCs w:val="24"/>
        </w:rPr>
        <w:t>In addition to this</w:t>
      </w:r>
      <w:r w:rsidRPr="00E25375">
        <w:rPr>
          <w:rFonts w:ascii="Gadugi" w:hAnsi="Gadugi"/>
          <w:noProof/>
          <w:sz w:val="24"/>
          <w:szCs w:val="24"/>
        </w:rPr>
        <w:t xml:space="preserve"> </w:t>
      </w:r>
      <w:r>
        <w:rPr>
          <w:rFonts w:ascii="Gadugi" w:hAnsi="Gadugi"/>
          <w:noProof/>
          <w:sz w:val="24"/>
          <w:szCs w:val="24"/>
        </w:rPr>
        <w:t>e</w:t>
      </w:r>
      <w:r w:rsidR="00FE1BFC" w:rsidRPr="00E25375">
        <w:rPr>
          <w:rFonts w:ascii="Gadugi" w:hAnsi="Gadugi"/>
          <w:noProof/>
          <w:sz w:val="24"/>
          <w:szCs w:val="24"/>
        </w:rPr>
        <w:t>rror messages do not always appear when filling in malformed fields</w:t>
      </w:r>
      <w:r w:rsidR="00FE1BFC">
        <w:rPr>
          <w:rFonts w:ascii="Gadugi" w:hAnsi="Gadugi" w:hint="cs"/>
          <w:noProof/>
          <w:sz w:val="24"/>
          <w:szCs w:val="24"/>
          <w:rtl/>
        </w:rPr>
        <w:t>,</w:t>
      </w:r>
      <w:r w:rsidR="00FE1BFC" w:rsidRPr="00B73621">
        <w:t xml:space="preserve"> </w:t>
      </w:r>
      <w:r w:rsidR="00FE1BFC" w:rsidRPr="00B73621">
        <w:rPr>
          <w:rFonts w:ascii="Gadugi" w:hAnsi="Gadugi"/>
          <w:noProof/>
          <w:sz w:val="24"/>
          <w:szCs w:val="24"/>
        </w:rPr>
        <w:t>need to be fixed</w:t>
      </w:r>
      <w:r w:rsidR="00FE1BFC">
        <w:rPr>
          <w:rFonts w:ascii="Gadugi" w:hAnsi="Gadugi"/>
          <w:noProof/>
          <w:sz w:val="24"/>
          <w:szCs w:val="24"/>
        </w:rPr>
        <w:t>.</w:t>
      </w:r>
    </w:p>
    <w:p w14:paraId="0BC5D314" w14:textId="77777777" w:rsidR="00FE1BFC" w:rsidRDefault="00FE1BFC" w:rsidP="00FE1BFC">
      <w:pPr>
        <w:pStyle w:val="a3"/>
        <w:numPr>
          <w:ilvl w:val="0"/>
          <w:numId w:val="34"/>
        </w:numPr>
        <w:rPr>
          <w:rFonts w:ascii="Gadugi" w:hAnsi="Gadugi"/>
          <w:noProof/>
          <w:sz w:val="24"/>
          <w:szCs w:val="24"/>
        </w:rPr>
      </w:pPr>
      <w:r w:rsidRPr="00C47CB0">
        <w:rPr>
          <w:rFonts w:ascii="Gadugi" w:hAnsi="Gadugi"/>
          <w:noProof/>
          <w:sz w:val="24"/>
          <w:szCs w:val="24"/>
        </w:rPr>
        <w:t>Buttons don't work or don't lead to where they were designed</w:t>
      </w:r>
      <w:r>
        <w:rPr>
          <w:rFonts w:ascii="Gadugi" w:hAnsi="Gadugi"/>
          <w:noProof/>
          <w:sz w:val="24"/>
          <w:szCs w:val="24"/>
        </w:rPr>
        <w:t xml:space="preserve">, </w:t>
      </w:r>
      <w:r w:rsidRPr="00023CA2">
        <w:rPr>
          <w:rFonts w:ascii="Gadugi" w:hAnsi="Gadugi"/>
          <w:noProof/>
          <w:sz w:val="24"/>
          <w:szCs w:val="24"/>
        </w:rPr>
        <w:t>requires be fixed</w:t>
      </w:r>
      <w:r>
        <w:rPr>
          <w:rFonts w:ascii="Gadugi" w:hAnsi="Gadugi"/>
          <w:noProof/>
          <w:sz w:val="24"/>
          <w:szCs w:val="24"/>
        </w:rPr>
        <w:t>.</w:t>
      </w:r>
    </w:p>
    <w:p w14:paraId="3F3F63DB" w14:textId="77777777" w:rsidR="00FE1BFC" w:rsidRDefault="00FE1BFC" w:rsidP="00FE1BFC">
      <w:pPr>
        <w:pStyle w:val="a3"/>
        <w:numPr>
          <w:ilvl w:val="0"/>
          <w:numId w:val="34"/>
        </w:numPr>
        <w:rPr>
          <w:rFonts w:ascii="Gadugi" w:hAnsi="Gadugi"/>
          <w:noProof/>
          <w:sz w:val="24"/>
          <w:szCs w:val="24"/>
        </w:rPr>
      </w:pPr>
      <w:r w:rsidRPr="004C6CD8">
        <w:rPr>
          <w:rFonts w:ascii="Gadugi" w:hAnsi="Gadugi"/>
          <w:noProof/>
          <w:sz w:val="24"/>
          <w:szCs w:val="24"/>
        </w:rPr>
        <w:t xml:space="preserve">There is no match between the existing content on the </w:t>
      </w:r>
      <w:r>
        <w:rPr>
          <w:rFonts w:ascii="Gadugi" w:hAnsi="Gadugi"/>
          <w:noProof/>
          <w:sz w:val="24"/>
          <w:szCs w:val="24"/>
        </w:rPr>
        <w:t>web</w:t>
      </w:r>
      <w:r w:rsidRPr="004C6CD8">
        <w:rPr>
          <w:rFonts w:ascii="Gadugi" w:hAnsi="Gadugi"/>
          <w:noProof/>
          <w:sz w:val="24"/>
          <w:szCs w:val="24"/>
        </w:rPr>
        <w:t xml:space="preserve">site and what is in the </w:t>
      </w:r>
      <w:r>
        <w:rPr>
          <w:rFonts w:ascii="Gadugi" w:hAnsi="Gadugi"/>
          <w:noProof/>
          <w:sz w:val="24"/>
          <w:szCs w:val="24"/>
        </w:rPr>
        <w:t>Mobile s</w:t>
      </w:r>
      <w:r w:rsidRPr="00CE5624">
        <w:rPr>
          <w:rFonts w:ascii="Gadugi" w:hAnsi="Gadugi"/>
          <w:noProof/>
          <w:sz w:val="24"/>
          <w:szCs w:val="24"/>
        </w:rPr>
        <w:t>uch as: search field, changing languages, switching to media such as YouTube, Facebook, Instagram, Tik Tok</w:t>
      </w:r>
      <w:r>
        <w:rPr>
          <w:rFonts w:ascii="Gadugi" w:hAnsi="Gadugi" w:hint="cs"/>
          <w:noProof/>
          <w:sz w:val="24"/>
          <w:szCs w:val="24"/>
          <w:rtl/>
        </w:rPr>
        <w:t>.</w:t>
      </w:r>
    </w:p>
    <w:p w14:paraId="7DE6AE3C" w14:textId="77777777" w:rsidR="00FE1BFC" w:rsidRDefault="00FE1BFC" w:rsidP="00FE1BFC">
      <w:pPr>
        <w:pStyle w:val="a3"/>
        <w:numPr>
          <w:ilvl w:val="0"/>
          <w:numId w:val="34"/>
        </w:numPr>
        <w:rPr>
          <w:rFonts w:ascii="Gadugi" w:hAnsi="Gadugi"/>
          <w:noProof/>
          <w:sz w:val="24"/>
          <w:szCs w:val="24"/>
        </w:rPr>
      </w:pPr>
      <w:r w:rsidRPr="00CB4B0D">
        <w:rPr>
          <w:rFonts w:ascii="Gadugi" w:hAnsi="Gadugi"/>
          <w:noProof/>
          <w:sz w:val="24"/>
          <w:szCs w:val="24"/>
        </w:rPr>
        <w:t>There is no match between the A</w:t>
      </w:r>
      <w:r>
        <w:rPr>
          <w:rFonts w:ascii="Gadugi" w:hAnsi="Gadugi"/>
          <w:noProof/>
          <w:sz w:val="24"/>
          <w:szCs w:val="24"/>
        </w:rPr>
        <w:t>ndroid</w:t>
      </w:r>
      <w:r w:rsidRPr="00CB4B0D">
        <w:rPr>
          <w:rFonts w:ascii="Gadugi" w:hAnsi="Gadugi"/>
          <w:noProof/>
          <w:sz w:val="24"/>
          <w:szCs w:val="24"/>
        </w:rPr>
        <w:t xml:space="preserve"> menu and the </w:t>
      </w:r>
      <w:r>
        <w:rPr>
          <w:rFonts w:ascii="Gadugi" w:hAnsi="Gadugi"/>
          <w:noProof/>
          <w:sz w:val="24"/>
          <w:szCs w:val="24"/>
        </w:rPr>
        <w:t>i</w:t>
      </w:r>
      <w:r w:rsidRPr="00CB4B0D">
        <w:rPr>
          <w:rFonts w:ascii="Gadugi" w:hAnsi="Gadugi"/>
          <w:noProof/>
          <w:sz w:val="24"/>
          <w:szCs w:val="24"/>
        </w:rPr>
        <w:t>OS menu</w:t>
      </w:r>
      <w:r>
        <w:rPr>
          <w:rFonts w:ascii="Gadugi" w:hAnsi="Gadugi"/>
          <w:noProof/>
          <w:sz w:val="24"/>
          <w:szCs w:val="24"/>
        </w:rPr>
        <w:t>, need be fixed.</w:t>
      </w:r>
    </w:p>
    <w:p w14:paraId="15B7204C" w14:textId="77777777" w:rsidR="00FE1BFC" w:rsidRDefault="00FE1BFC" w:rsidP="00FE1BFC">
      <w:pPr>
        <w:pStyle w:val="a3"/>
        <w:numPr>
          <w:ilvl w:val="0"/>
          <w:numId w:val="34"/>
        </w:numPr>
        <w:rPr>
          <w:rFonts w:ascii="Gadugi" w:hAnsi="Gadugi"/>
          <w:noProof/>
          <w:sz w:val="24"/>
          <w:szCs w:val="24"/>
        </w:rPr>
      </w:pPr>
      <w:r w:rsidRPr="004758B1">
        <w:rPr>
          <w:rFonts w:ascii="Gadugi" w:hAnsi="Gadugi"/>
          <w:noProof/>
          <w:sz w:val="24"/>
          <w:szCs w:val="24"/>
        </w:rPr>
        <w:t>On an Android device, there are long waiting times for each command click</w:t>
      </w:r>
      <w:r>
        <w:rPr>
          <w:rFonts w:ascii="Gadugi" w:hAnsi="Gadugi" w:hint="cs"/>
          <w:noProof/>
          <w:sz w:val="24"/>
          <w:szCs w:val="24"/>
          <w:rtl/>
        </w:rPr>
        <w:t>.</w:t>
      </w:r>
    </w:p>
    <w:p w14:paraId="5BFADA45" w14:textId="77777777" w:rsidR="00FE1BFC" w:rsidRDefault="00FE1BFC" w:rsidP="00FE1BFC">
      <w:pPr>
        <w:rPr>
          <w:rFonts w:ascii="Gadugi" w:hAnsi="Gadugi"/>
          <w:noProof/>
          <w:sz w:val="24"/>
          <w:szCs w:val="24"/>
          <w:rtl/>
        </w:rPr>
      </w:pPr>
    </w:p>
    <w:p w14:paraId="419480A7" w14:textId="77777777" w:rsidR="00FE1BFC" w:rsidRDefault="00FE1BFC" w:rsidP="00520111">
      <w:pPr>
        <w:pStyle w:val="1"/>
        <w:jc w:val="center"/>
        <w:rPr>
          <w:rFonts w:ascii="Gadugi" w:eastAsiaTheme="minorEastAsia" w:hAnsi="Gadugi" w:cstheme="minorBidi"/>
          <w:caps w:val="0"/>
          <w:noProof/>
          <w:color w:val="FF0000"/>
          <w:sz w:val="48"/>
          <w:szCs w:val="48"/>
          <w:u w:val="single"/>
          <w14:textOutline w14:w="12700" w14:cap="flat" w14:cmpd="sng" w14:algn="ctr">
            <w14:solidFill>
              <w14:srgbClr w14:val="000000"/>
            </w14:solidFill>
            <w14:prstDash w14:val="solid"/>
            <w14:round/>
          </w14:textOutline>
        </w:rPr>
      </w:pPr>
      <w:bookmarkStart w:id="12" w:name="_Conclusion-_Don’t_Go"/>
      <w:bookmarkEnd w:id="12"/>
      <w:r w:rsidRPr="00520111">
        <w:rPr>
          <w:rFonts w:ascii="Gadugi" w:eastAsiaTheme="minorEastAsia" w:hAnsi="Gadugi" w:cstheme="minorBidi"/>
          <w:caps w:val="0"/>
          <w:noProof/>
          <w:color w:val="000000" w:themeColor="text1"/>
          <w:sz w:val="48"/>
          <w:szCs w:val="48"/>
          <w:u w:val="single"/>
          <w14:textOutline w14:w="12700" w14:cap="flat" w14:cmpd="sng" w14:algn="ctr">
            <w14:solidFill>
              <w14:srgbClr w14:val="000000"/>
            </w14:solidFill>
            <w14:prstDash w14:val="solid"/>
            <w14:round/>
          </w14:textOutline>
        </w:rPr>
        <w:t>Conclusion-</w:t>
      </w:r>
      <w:r w:rsidRPr="00520111">
        <w:rPr>
          <w:rFonts w:ascii="Gadugi" w:eastAsiaTheme="minorEastAsia" w:hAnsi="Gadugi" w:cstheme="minorBidi" w:hint="cs"/>
          <w:caps w:val="0"/>
          <w:noProof/>
          <w:color w:val="000000" w:themeColor="text1"/>
          <w:sz w:val="48"/>
          <w:szCs w:val="48"/>
          <w:u w:val="single"/>
          <w14:textOutline w14:w="12700" w14:cap="flat" w14:cmpd="sng" w14:algn="ctr">
            <w14:solidFill>
              <w14:srgbClr w14:val="000000"/>
            </w14:solidFill>
            <w14:prstDash w14:val="solid"/>
            <w14:round/>
          </w14:textOutline>
        </w:rPr>
        <w:t xml:space="preserve"> </w:t>
      </w:r>
      <w:r w:rsidRPr="00520111">
        <w:rPr>
          <w:rFonts w:ascii="Gadugi" w:eastAsiaTheme="minorEastAsia" w:hAnsi="Gadugi" w:cstheme="minorBidi"/>
          <w:caps w:val="0"/>
          <w:noProof/>
          <w:color w:val="FF0000"/>
          <w:sz w:val="48"/>
          <w:szCs w:val="48"/>
          <w:u w:val="single"/>
          <w14:textOutline w14:w="12700" w14:cap="flat" w14:cmpd="sng" w14:algn="ctr">
            <w14:solidFill>
              <w14:srgbClr w14:val="000000"/>
            </w14:solidFill>
            <w14:prstDash w14:val="solid"/>
            <w14:round/>
          </w14:textOutline>
        </w:rPr>
        <w:t>Don’t Go</w:t>
      </w:r>
    </w:p>
    <w:p w14:paraId="1EE08647" w14:textId="77777777" w:rsidR="0068028B" w:rsidRPr="0068028B" w:rsidRDefault="0068028B" w:rsidP="0068028B"/>
    <w:p w14:paraId="47771749" w14:textId="1BB19271" w:rsidR="0068028B" w:rsidRPr="0068028B" w:rsidRDefault="0068028B" w:rsidP="0068028B">
      <w:pPr>
        <w:rPr>
          <w:rFonts w:ascii="Gadugi" w:hAnsi="Gadugi"/>
          <w:sz w:val="24"/>
          <w:szCs w:val="24"/>
        </w:rPr>
      </w:pPr>
      <w:r w:rsidRPr="0068028B">
        <w:rPr>
          <w:rFonts w:ascii="Gadugi" w:hAnsi="Gadugi"/>
          <w:sz w:val="24"/>
          <w:szCs w:val="24"/>
        </w:rPr>
        <w:t xml:space="preserve">After conducting, a thorough analysis and multiple </w:t>
      </w:r>
      <w:r w:rsidR="005562B3" w:rsidRPr="0068028B">
        <w:rPr>
          <w:rFonts w:ascii="Gadugi" w:hAnsi="Gadugi"/>
          <w:sz w:val="24"/>
          <w:szCs w:val="24"/>
        </w:rPr>
        <w:t>tests</w:t>
      </w:r>
      <w:r w:rsidRPr="0068028B">
        <w:rPr>
          <w:rFonts w:ascii="Gadugi" w:hAnsi="Gadugi"/>
          <w:sz w:val="24"/>
          <w:szCs w:val="24"/>
        </w:rPr>
        <w:t xml:space="preserve"> on the “Burger King” app mobile, we have identified a considerable number of bugs. </w:t>
      </w:r>
    </w:p>
    <w:p w14:paraId="3EC5323F" w14:textId="2952AFA0" w:rsidR="0068028B" w:rsidRPr="0068028B" w:rsidRDefault="0068028B" w:rsidP="0068028B">
      <w:pPr>
        <w:rPr>
          <w:rFonts w:ascii="Gadugi" w:hAnsi="Gadugi"/>
          <w:sz w:val="24"/>
          <w:szCs w:val="24"/>
        </w:rPr>
      </w:pPr>
      <w:r w:rsidRPr="0068028B">
        <w:rPr>
          <w:rFonts w:ascii="Gadugi" w:hAnsi="Gadugi"/>
          <w:sz w:val="24"/>
          <w:szCs w:val="24"/>
        </w:rPr>
        <w:t>These bugs range from low to Showstopper in severity level. Due to the number of bugs that we found.</w:t>
      </w:r>
    </w:p>
    <w:p w14:paraId="2E2575DA" w14:textId="5A2457B1" w:rsidR="0068028B" w:rsidRPr="0068028B" w:rsidRDefault="0068028B" w:rsidP="0068028B">
      <w:pPr>
        <w:rPr>
          <w:rFonts w:ascii="Gadugi" w:hAnsi="Gadugi"/>
          <w:sz w:val="24"/>
          <w:szCs w:val="24"/>
        </w:rPr>
      </w:pPr>
      <w:r w:rsidRPr="0068028B">
        <w:rPr>
          <w:rFonts w:ascii="Gadugi" w:hAnsi="Gadugi"/>
          <w:sz w:val="24"/>
          <w:szCs w:val="24"/>
        </w:rPr>
        <w:t xml:space="preserve">We can say that the application does not function reasonably well and does not optimally perform its uses, which are: button don’t </w:t>
      </w:r>
      <w:r w:rsidR="005562B3" w:rsidRPr="0068028B">
        <w:rPr>
          <w:rFonts w:ascii="Gadugi" w:hAnsi="Gadugi"/>
          <w:sz w:val="24"/>
          <w:szCs w:val="24"/>
        </w:rPr>
        <w:t>work</w:t>
      </w:r>
      <w:r w:rsidR="005562B3">
        <w:rPr>
          <w:rFonts w:ascii="Gadugi" w:hAnsi="Gadugi"/>
          <w:sz w:val="24"/>
          <w:szCs w:val="24"/>
        </w:rPr>
        <w:t>, order</w:t>
      </w:r>
      <w:r w:rsidRPr="0068028B">
        <w:rPr>
          <w:rFonts w:ascii="Gadugi" w:hAnsi="Gadugi"/>
          <w:sz w:val="24"/>
          <w:szCs w:val="24"/>
        </w:rPr>
        <w:t xml:space="preserve"> free of charge</w:t>
      </w:r>
      <w:r>
        <w:rPr>
          <w:rFonts w:ascii="Gadugi" w:hAnsi="Gadugi"/>
          <w:sz w:val="24"/>
          <w:szCs w:val="24"/>
        </w:rPr>
        <w:t>, buttons that do not lead where they were supposed to lead, change language to English and more.</w:t>
      </w:r>
    </w:p>
    <w:p w14:paraId="6E26F34D" w14:textId="0535FBCB" w:rsidR="0068028B" w:rsidRPr="0068028B" w:rsidRDefault="0068028B" w:rsidP="0068028B">
      <w:pPr>
        <w:rPr>
          <w:rFonts w:ascii="Gadugi" w:hAnsi="Gadugi"/>
          <w:sz w:val="24"/>
          <w:szCs w:val="24"/>
        </w:rPr>
      </w:pPr>
      <w:r w:rsidRPr="0068028B">
        <w:rPr>
          <w:rFonts w:ascii="Gadugi" w:hAnsi="Gadugi"/>
          <w:sz w:val="24"/>
          <w:szCs w:val="24"/>
        </w:rPr>
        <w:t>Based on our comprehensive assessment, we don’t recommend releasing the app only after plan to address the identified bugs in subsequent update.</w:t>
      </w:r>
    </w:p>
    <w:p w14:paraId="3F909C1E" w14:textId="6A73DAC0" w:rsidR="00350FE8" w:rsidRPr="004C48AF" w:rsidRDefault="0068028B" w:rsidP="004C48AF">
      <w:pPr>
        <w:rPr>
          <w:rFonts w:ascii="Gadugi" w:hAnsi="Gadugi"/>
          <w:sz w:val="24"/>
          <w:szCs w:val="24"/>
          <w:rtl/>
        </w:rPr>
      </w:pPr>
      <w:r w:rsidRPr="0068028B">
        <w:rPr>
          <w:rFonts w:ascii="Gadugi" w:hAnsi="Gadugi"/>
          <w:sz w:val="24"/>
          <w:szCs w:val="24"/>
        </w:rPr>
        <w:t>The bug fixes will significantly improve the app’s overall functionality and user experience.</w:t>
      </w:r>
    </w:p>
    <w:p w14:paraId="7C23BDE8" w14:textId="77777777" w:rsidR="006E7DD9" w:rsidRDefault="006E7DD9" w:rsidP="007C06D5">
      <w:pPr>
        <w:rPr>
          <w:noProof/>
          <w:sz w:val="24"/>
          <w:szCs w:val="24"/>
        </w:rPr>
      </w:pPr>
    </w:p>
    <w:p w14:paraId="43C916CE" w14:textId="0F873BE0" w:rsidR="00B41638" w:rsidRPr="006E7DD9" w:rsidRDefault="00B41638" w:rsidP="005B7213">
      <w:pPr>
        <w:pStyle w:val="1"/>
        <w:jc w:val="center"/>
        <w:rPr>
          <w:noProof/>
          <w:sz w:val="32"/>
          <w:szCs w:val="32"/>
        </w:rPr>
      </w:pPr>
      <w:bookmarkStart w:id="13" w:name="_Bug_List"/>
      <w:bookmarkEnd w:id="13"/>
      <w:r w:rsidRPr="00D40254">
        <w:rPr>
          <w:rFonts w:ascii="Gadugi" w:eastAsiaTheme="minorEastAsia" w:hAnsi="Gadugi" w:cstheme="minorBidi"/>
          <w:caps w:val="0"/>
          <w:noProof/>
          <w:color w:val="000000" w:themeColor="text1"/>
          <w:sz w:val="48"/>
          <w:szCs w:val="48"/>
          <w:u w:val="single"/>
          <w14:textOutline w14:w="12700" w14:cap="flat" w14:cmpd="sng" w14:algn="ctr">
            <w14:solidFill>
              <w14:srgbClr w14:val="000000"/>
            </w14:solidFill>
            <w14:prstDash w14:val="solid"/>
            <w14:round/>
          </w14:textOutline>
        </w:rPr>
        <w:t>Bug List</w:t>
      </w:r>
      <w:r>
        <w:rPr>
          <w:noProof/>
          <w:sz w:val="32"/>
          <w:szCs w:val="32"/>
        </w:rPr>
        <w:br/>
      </w:r>
    </w:p>
    <w:p w14:paraId="7B1B1A9E" w14:textId="40AFE8E2" w:rsidR="00B41638" w:rsidRDefault="0050732B" w:rsidP="00B41638">
      <w:pPr>
        <w:rPr>
          <w:rFonts w:eastAsia="Times New Roman"/>
        </w:rPr>
      </w:pPr>
      <w:hyperlink w:anchor="_[BK-1]_No_error" w:history="1">
        <w:r w:rsidR="00B41638" w:rsidRPr="00DB4CBD">
          <w:rPr>
            <w:rStyle w:val="Hyperlink"/>
            <w:rFonts w:eastAsia="Times New Roman"/>
            <w:color w:val="auto"/>
            <w:sz w:val="28"/>
            <w:szCs w:val="28"/>
          </w:rPr>
          <w:t>[BK-1]</w:t>
        </w:r>
        <w:r w:rsidR="00B41638" w:rsidRPr="00B41638">
          <w:rPr>
            <w:rStyle w:val="Hyperlink"/>
            <w:rFonts w:eastAsia="Times New Roman"/>
          </w:rPr>
          <w:t xml:space="preserve"> No error message appeared when entering a username with characters in page </w:t>
        </w:r>
        <w:r w:rsidR="00B41638" w:rsidRPr="00B41638">
          <w:rPr>
            <w:rStyle w:val="Hyperlink"/>
            <w:rFonts w:eastAsia="Times New Roman"/>
            <w:rtl/>
          </w:rPr>
          <w:t>התחברות לאתר</w:t>
        </w:r>
      </w:hyperlink>
    </w:p>
    <w:p w14:paraId="7D37D039" w14:textId="10639F1B" w:rsidR="00B41638" w:rsidRDefault="0050732B" w:rsidP="00B41638">
      <w:pPr>
        <w:rPr>
          <w:rFonts w:eastAsia="Times New Roman"/>
        </w:rPr>
      </w:pPr>
      <w:hyperlink w:anchor="_[BK-2]_Attaching_a" w:history="1">
        <w:r w:rsidR="00B41638" w:rsidRPr="00DB4CBD">
          <w:rPr>
            <w:rStyle w:val="Hyperlink"/>
            <w:rFonts w:eastAsia="Times New Roman"/>
            <w:color w:val="auto"/>
            <w:sz w:val="28"/>
            <w:szCs w:val="28"/>
          </w:rPr>
          <w:t xml:space="preserve">[BK-2] </w:t>
        </w:r>
        <w:r w:rsidR="00B41638" w:rsidRPr="00B41638">
          <w:rPr>
            <w:rStyle w:val="Hyperlink"/>
            <w:rFonts w:eastAsia="Times New Roman"/>
          </w:rPr>
          <w:t xml:space="preserve">Attaching a photo does </w:t>
        </w:r>
        <w:r w:rsidR="007C06D5" w:rsidRPr="00B41638">
          <w:rPr>
            <w:rStyle w:val="Hyperlink"/>
            <w:rFonts w:eastAsia="Times New Roman"/>
          </w:rPr>
          <w:t>not</w:t>
        </w:r>
        <w:r w:rsidR="007C06D5">
          <w:rPr>
            <w:rStyle w:val="Hyperlink"/>
            <w:rFonts w:eastAsia="Times New Roman"/>
          </w:rPr>
          <w:t xml:space="preserve"> work</w:t>
        </w:r>
        <w:r w:rsidR="00B41638" w:rsidRPr="00B41638">
          <w:rPr>
            <w:rStyle w:val="Hyperlink"/>
            <w:rFonts w:eastAsia="Times New Roman"/>
          </w:rPr>
          <w:t xml:space="preserve"> in "</w:t>
        </w:r>
        <w:r w:rsidR="00B41638" w:rsidRPr="00B41638">
          <w:rPr>
            <w:rStyle w:val="Hyperlink"/>
            <w:rFonts w:eastAsia="Times New Roman"/>
            <w:rtl/>
          </w:rPr>
          <w:t>צור קשר</w:t>
        </w:r>
        <w:r w:rsidR="00B41638" w:rsidRPr="00B41638">
          <w:rPr>
            <w:rStyle w:val="Hyperlink"/>
            <w:rFonts w:eastAsia="Times New Roman"/>
          </w:rPr>
          <w:t>"</w:t>
        </w:r>
      </w:hyperlink>
    </w:p>
    <w:p w14:paraId="629253A2" w14:textId="77777777" w:rsidR="00B41638" w:rsidRDefault="0050732B" w:rsidP="00B41638">
      <w:pPr>
        <w:rPr>
          <w:rFonts w:eastAsia="Times New Roman"/>
        </w:rPr>
      </w:pPr>
      <w:hyperlink w:anchor="_[BK-3]_There_is" w:history="1">
        <w:r w:rsidR="00B41638" w:rsidRPr="00DB4CBD">
          <w:rPr>
            <w:rStyle w:val="Hyperlink"/>
            <w:rFonts w:eastAsia="Times New Roman"/>
            <w:color w:val="auto"/>
            <w:sz w:val="28"/>
            <w:szCs w:val="28"/>
          </w:rPr>
          <w:t>[BK-3]</w:t>
        </w:r>
        <w:r w:rsidR="00B41638" w:rsidRPr="00B41638">
          <w:rPr>
            <w:rStyle w:val="Hyperlink"/>
            <w:rFonts w:eastAsia="Times New Roman"/>
          </w:rPr>
          <w:t xml:space="preserve"> There is no compatibility between the web browser and app mobile - advertisement </w:t>
        </w:r>
        <w:r w:rsidR="00B41638" w:rsidRPr="00B41638">
          <w:rPr>
            <w:rStyle w:val="Hyperlink"/>
            <w:rFonts w:eastAsia="Times New Roman"/>
            <w:rtl/>
          </w:rPr>
          <w:t>״חוגגים עם המלך״</w:t>
        </w:r>
        <w:r w:rsidR="00B41638" w:rsidRPr="00B41638">
          <w:rPr>
            <w:rStyle w:val="Hyperlink"/>
            <w:rFonts w:eastAsia="Times New Roman"/>
          </w:rPr>
          <w:t xml:space="preserve"> in page main screen</w:t>
        </w:r>
      </w:hyperlink>
    </w:p>
    <w:p w14:paraId="2450918C" w14:textId="77777777" w:rsidR="00B41638" w:rsidRDefault="0050732B" w:rsidP="00B41638">
      <w:pPr>
        <w:rPr>
          <w:rFonts w:eastAsia="Times New Roman"/>
        </w:rPr>
      </w:pPr>
      <w:hyperlink w:anchor="_[BK-4]_There_is" w:history="1">
        <w:r w:rsidR="00B41638" w:rsidRPr="00DB4CBD">
          <w:rPr>
            <w:rStyle w:val="Hyperlink"/>
            <w:rFonts w:eastAsia="Times New Roman"/>
            <w:color w:val="auto"/>
            <w:sz w:val="28"/>
            <w:szCs w:val="28"/>
          </w:rPr>
          <w:t xml:space="preserve">[BK-4] </w:t>
        </w:r>
        <w:r w:rsidR="00B41638" w:rsidRPr="00B41638">
          <w:rPr>
            <w:rStyle w:val="Hyperlink"/>
            <w:rFonts w:eastAsia="Times New Roman"/>
          </w:rPr>
          <w:t>There is no "</w:t>
        </w:r>
        <w:r w:rsidR="00B41638" w:rsidRPr="00B41638">
          <w:rPr>
            <w:rStyle w:val="Hyperlink"/>
            <w:rFonts w:eastAsia="Times New Roman"/>
            <w:rtl/>
          </w:rPr>
          <w:t>עולם הילדים</w:t>
        </w:r>
        <w:r w:rsidR="00B41638" w:rsidRPr="00B41638">
          <w:rPr>
            <w:rStyle w:val="Hyperlink"/>
            <w:rFonts w:eastAsia="Times New Roman"/>
          </w:rPr>
          <w:t>" category in the list as it appears on the Web</w:t>
        </w:r>
      </w:hyperlink>
    </w:p>
    <w:p w14:paraId="7F0B5BB6" w14:textId="77777777" w:rsidR="00B41638" w:rsidRDefault="0050732B" w:rsidP="00B41638">
      <w:pPr>
        <w:rPr>
          <w:rFonts w:eastAsia="Times New Roman"/>
        </w:rPr>
      </w:pPr>
      <w:hyperlink w:anchor="_[BK-5]_There_is" w:history="1">
        <w:r w:rsidR="00B41638" w:rsidRPr="00DB4CBD">
          <w:rPr>
            <w:rStyle w:val="Hyperlink"/>
            <w:rFonts w:eastAsia="Times New Roman"/>
            <w:color w:val="auto"/>
            <w:sz w:val="28"/>
            <w:szCs w:val="28"/>
          </w:rPr>
          <w:t xml:space="preserve">[BK-5] </w:t>
        </w:r>
        <w:r w:rsidR="00B41638" w:rsidRPr="00B41638">
          <w:rPr>
            <w:rStyle w:val="Hyperlink"/>
            <w:rFonts w:eastAsia="Times New Roman"/>
          </w:rPr>
          <w:t>There is no "</w:t>
        </w:r>
        <w:r w:rsidR="00B41638" w:rsidRPr="00B41638">
          <w:rPr>
            <w:rStyle w:val="Hyperlink"/>
            <w:rFonts w:eastAsia="Times New Roman"/>
            <w:rtl/>
          </w:rPr>
          <w:t>דרושים</w:t>
        </w:r>
        <w:r w:rsidR="00B41638" w:rsidRPr="00B41638">
          <w:rPr>
            <w:rStyle w:val="Hyperlink"/>
            <w:rFonts w:eastAsia="Times New Roman"/>
          </w:rPr>
          <w:t>" category in the list as it appears on the Web</w:t>
        </w:r>
      </w:hyperlink>
    </w:p>
    <w:p w14:paraId="736BCC25" w14:textId="77777777" w:rsidR="00B41638" w:rsidRDefault="0050732B" w:rsidP="00B41638">
      <w:pPr>
        <w:rPr>
          <w:rFonts w:eastAsia="Times New Roman"/>
        </w:rPr>
      </w:pPr>
      <w:hyperlink w:anchor="_[BK-6]_There_is" w:history="1">
        <w:r w:rsidR="00B41638" w:rsidRPr="00DB4CBD">
          <w:rPr>
            <w:rStyle w:val="Hyperlink"/>
            <w:rFonts w:eastAsia="Times New Roman"/>
            <w:color w:val="auto"/>
            <w:sz w:val="28"/>
            <w:szCs w:val="28"/>
          </w:rPr>
          <w:t xml:space="preserve">[BK-6] </w:t>
        </w:r>
        <w:r w:rsidR="00B41638" w:rsidRPr="00B41638">
          <w:rPr>
            <w:rStyle w:val="Hyperlink"/>
            <w:rFonts w:eastAsia="Times New Roman"/>
          </w:rPr>
          <w:t>There is no "</w:t>
        </w:r>
        <w:r w:rsidR="00B41638" w:rsidRPr="00B41638">
          <w:rPr>
            <w:rStyle w:val="Hyperlink"/>
            <w:rFonts w:eastAsia="Times New Roman"/>
            <w:rtl/>
          </w:rPr>
          <w:t>אירועים בברגר קינג</w:t>
        </w:r>
        <w:r w:rsidR="00B41638" w:rsidRPr="00B41638">
          <w:rPr>
            <w:rStyle w:val="Hyperlink"/>
            <w:rFonts w:eastAsia="Times New Roman"/>
          </w:rPr>
          <w:t>" category in the list as it appears on the Web</w:t>
        </w:r>
      </w:hyperlink>
    </w:p>
    <w:p w14:paraId="091149BC" w14:textId="77777777" w:rsidR="00B41638" w:rsidRDefault="0050732B" w:rsidP="00B41638">
      <w:pPr>
        <w:rPr>
          <w:rFonts w:eastAsia="Times New Roman"/>
        </w:rPr>
      </w:pPr>
      <w:hyperlink w:anchor="_[BK-7]_No_error" w:history="1">
        <w:r w:rsidR="00B41638" w:rsidRPr="00DB4CBD">
          <w:rPr>
            <w:rStyle w:val="Hyperlink"/>
            <w:rFonts w:eastAsia="Times New Roman"/>
            <w:color w:val="auto"/>
            <w:sz w:val="28"/>
            <w:szCs w:val="28"/>
          </w:rPr>
          <w:t xml:space="preserve">[BK-7] </w:t>
        </w:r>
        <w:r w:rsidR="00B41638" w:rsidRPr="00B41638">
          <w:rPr>
            <w:rStyle w:val="Hyperlink"/>
            <w:rFonts w:eastAsia="Times New Roman"/>
          </w:rPr>
          <w:t>No error message appeared when entering an invalid phone number</w:t>
        </w:r>
      </w:hyperlink>
    </w:p>
    <w:p w14:paraId="7CA99DAB" w14:textId="77777777" w:rsidR="00B41638" w:rsidRDefault="0050732B" w:rsidP="00B41638">
      <w:pPr>
        <w:rPr>
          <w:rFonts w:eastAsia="Times New Roman"/>
        </w:rPr>
      </w:pPr>
      <w:hyperlink w:anchor="_[BK-8]_No_error" w:history="1">
        <w:r w:rsidR="00B41638" w:rsidRPr="00DB4CBD">
          <w:rPr>
            <w:rStyle w:val="Hyperlink"/>
            <w:rFonts w:eastAsia="Times New Roman"/>
            <w:color w:val="auto"/>
            <w:sz w:val="28"/>
            <w:szCs w:val="28"/>
          </w:rPr>
          <w:t xml:space="preserve">[BK-8] </w:t>
        </w:r>
        <w:r w:rsidR="00B41638" w:rsidRPr="00B41638">
          <w:rPr>
            <w:rStyle w:val="Hyperlink"/>
            <w:rFonts w:eastAsia="Times New Roman"/>
          </w:rPr>
          <w:t xml:space="preserve">No error message appeared when entering a username with numbers in page </w:t>
        </w:r>
        <w:r w:rsidR="00B41638" w:rsidRPr="00B41638">
          <w:rPr>
            <w:rStyle w:val="Hyperlink"/>
            <w:rFonts w:eastAsia="Times New Roman"/>
            <w:rtl/>
          </w:rPr>
          <w:t>התחברות לאתר /24</w:t>
        </w:r>
      </w:hyperlink>
    </w:p>
    <w:p w14:paraId="625125B1" w14:textId="77A381E1" w:rsidR="00B41638" w:rsidRDefault="0050732B" w:rsidP="00B41638">
      <w:pPr>
        <w:rPr>
          <w:rFonts w:eastAsia="Times New Roman"/>
        </w:rPr>
      </w:pPr>
      <w:hyperlink w:anchor="_[BK-9]_In_the" w:history="1">
        <w:r w:rsidR="00B41638" w:rsidRPr="00DB4CBD">
          <w:rPr>
            <w:rStyle w:val="Hyperlink"/>
            <w:rFonts w:eastAsia="Times New Roman"/>
            <w:color w:val="auto"/>
            <w:sz w:val="28"/>
            <w:szCs w:val="28"/>
          </w:rPr>
          <w:t xml:space="preserve">[BK-9] </w:t>
        </w:r>
        <w:r w:rsidR="00B41638" w:rsidRPr="00B41638">
          <w:rPr>
            <w:rStyle w:val="Hyperlink"/>
            <w:rFonts w:eastAsia="Times New Roman"/>
          </w:rPr>
          <w:t>In the first few seconds, a very old advertisement appears</w:t>
        </w:r>
      </w:hyperlink>
    </w:p>
    <w:p w14:paraId="1E74C190" w14:textId="77777777" w:rsidR="00B41638" w:rsidRDefault="0050732B" w:rsidP="00B41638">
      <w:pPr>
        <w:rPr>
          <w:rFonts w:eastAsia="Times New Roman"/>
        </w:rPr>
      </w:pPr>
      <w:hyperlink w:anchor="_[BK-10]_No_error" w:history="1">
        <w:r w:rsidR="00B41638" w:rsidRPr="00DB4CBD">
          <w:rPr>
            <w:rStyle w:val="Hyperlink"/>
            <w:rFonts w:eastAsia="Times New Roman"/>
            <w:color w:val="auto"/>
            <w:sz w:val="28"/>
            <w:szCs w:val="28"/>
          </w:rPr>
          <w:t>[BK-10]</w:t>
        </w:r>
        <w:r w:rsidR="00B41638" w:rsidRPr="00B41638">
          <w:rPr>
            <w:rStyle w:val="Hyperlink"/>
            <w:rFonts w:eastAsia="Times New Roman"/>
          </w:rPr>
          <w:t xml:space="preserve"> No error message appeared when entering a username with characters in page </w:t>
        </w:r>
        <w:r w:rsidR="00B41638" w:rsidRPr="00B41638">
          <w:rPr>
            <w:rStyle w:val="Hyperlink"/>
            <w:rFonts w:eastAsia="Times New Roman"/>
            <w:rtl/>
          </w:rPr>
          <w:t>מועדון חברים</w:t>
        </w:r>
      </w:hyperlink>
    </w:p>
    <w:p w14:paraId="5DC55364" w14:textId="77777777" w:rsidR="00B41638" w:rsidRDefault="0050732B" w:rsidP="00B41638">
      <w:pPr>
        <w:rPr>
          <w:rFonts w:eastAsia="Times New Roman"/>
        </w:rPr>
      </w:pPr>
      <w:hyperlink w:anchor="_[BK-11]_No_error" w:history="1">
        <w:r w:rsidR="00B41638" w:rsidRPr="00DB4CBD">
          <w:rPr>
            <w:rStyle w:val="Hyperlink"/>
            <w:rFonts w:eastAsia="Times New Roman"/>
            <w:color w:val="auto"/>
            <w:sz w:val="28"/>
            <w:szCs w:val="28"/>
          </w:rPr>
          <w:t>[BK-11]</w:t>
        </w:r>
        <w:r w:rsidR="00B41638" w:rsidRPr="00B41638">
          <w:rPr>
            <w:rStyle w:val="Hyperlink"/>
            <w:rFonts w:eastAsia="Times New Roman"/>
          </w:rPr>
          <w:t xml:space="preserve"> No error message appeared when entering a username with numbers in page </w:t>
        </w:r>
        <w:r w:rsidR="00B41638" w:rsidRPr="00B41638">
          <w:rPr>
            <w:rStyle w:val="Hyperlink"/>
            <w:rFonts w:eastAsia="Times New Roman"/>
            <w:rtl/>
          </w:rPr>
          <w:t>מועדון חברים</w:t>
        </w:r>
      </w:hyperlink>
    </w:p>
    <w:p w14:paraId="7E336247" w14:textId="77777777" w:rsidR="00B41638" w:rsidRDefault="0050732B" w:rsidP="00B41638">
      <w:pPr>
        <w:rPr>
          <w:rFonts w:eastAsia="Times New Roman"/>
        </w:rPr>
      </w:pPr>
      <w:hyperlink w:anchor="_[BK-12]_No_error" w:history="1">
        <w:r w:rsidR="00B41638" w:rsidRPr="00DB4CBD">
          <w:rPr>
            <w:rStyle w:val="Hyperlink"/>
            <w:rFonts w:eastAsia="Times New Roman"/>
            <w:color w:val="auto"/>
            <w:sz w:val="28"/>
            <w:szCs w:val="28"/>
          </w:rPr>
          <w:t>[BK-12]</w:t>
        </w:r>
        <w:r w:rsidR="00B41638" w:rsidRPr="00B41638">
          <w:rPr>
            <w:rStyle w:val="Hyperlink"/>
            <w:rFonts w:eastAsia="Times New Roman"/>
          </w:rPr>
          <w:t xml:space="preserve"> No error message appeared when entering only a first name in the full name field in page </w:t>
        </w:r>
        <w:r w:rsidR="00B41638" w:rsidRPr="00B41638">
          <w:rPr>
            <w:rStyle w:val="Hyperlink"/>
            <w:rFonts w:eastAsia="Times New Roman"/>
            <w:rtl/>
          </w:rPr>
          <w:t>יצירת קשר</w:t>
        </w:r>
      </w:hyperlink>
    </w:p>
    <w:p w14:paraId="7CBCD218" w14:textId="77777777" w:rsidR="00B41638" w:rsidRDefault="0050732B" w:rsidP="00B41638">
      <w:pPr>
        <w:rPr>
          <w:rFonts w:eastAsia="Times New Roman"/>
        </w:rPr>
      </w:pPr>
      <w:hyperlink w:anchor="_[BK-13]_It_is" w:history="1">
        <w:r w:rsidR="00B41638" w:rsidRPr="00DB4CBD">
          <w:rPr>
            <w:rStyle w:val="Hyperlink"/>
            <w:rFonts w:eastAsia="Times New Roman"/>
            <w:color w:val="auto"/>
            <w:sz w:val="28"/>
            <w:szCs w:val="28"/>
          </w:rPr>
          <w:t xml:space="preserve">[BK-13] </w:t>
        </w:r>
        <w:r w:rsidR="00B41638" w:rsidRPr="00B41638">
          <w:rPr>
            <w:rStyle w:val="Hyperlink"/>
            <w:rFonts w:eastAsia="Times New Roman"/>
          </w:rPr>
          <w:t>It is not possible to see the full details about a hamburger</w:t>
        </w:r>
      </w:hyperlink>
    </w:p>
    <w:p w14:paraId="0A296730" w14:textId="77777777" w:rsidR="00B41638" w:rsidRDefault="0050732B" w:rsidP="00B41638">
      <w:pPr>
        <w:rPr>
          <w:rFonts w:eastAsia="Times New Roman"/>
        </w:rPr>
      </w:pPr>
      <w:hyperlink w:anchor="_[BK-14]_Rows_overlap" w:history="1">
        <w:r w:rsidR="00B41638" w:rsidRPr="00DB4CBD">
          <w:rPr>
            <w:rStyle w:val="Hyperlink"/>
            <w:rFonts w:eastAsia="Times New Roman"/>
            <w:color w:val="auto"/>
            <w:sz w:val="28"/>
            <w:szCs w:val="28"/>
          </w:rPr>
          <w:t xml:space="preserve">[BK-14] </w:t>
        </w:r>
        <w:r w:rsidR="00B41638" w:rsidRPr="00B41638">
          <w:rPr>
            <w:rStyle w:val="Hyperlink"/>
            <w:rFonts w:eastAsia="Times New Roman"/>
          </w:rPr>
          <w:t>Rows overlap each other in the "</w:t>
        </w:r>
        <w:r w:rsidR="00B41638" w:rsidRPr="00B41638">
          <w:rPr>
            <w:rStyle w:val="Hyperlink"/>
            <w:rFonts w:eastAsia="Times New Roman"/>
            <w:rtl/>
          </w:rPr>
          <w:t>מועדון חברים</w:t>
        </w:r>
        <w:r w:rsidR="00B41638" w:rsidRPr="00B41638">
          <w:rPr>
            <w:rStyle w:val="Hyperlink"/>
            <w:rFonts w:eastAsia="Times New Roman"/>
          </w:rPr>
          <w:t>" field</w:t>
        </w:r>
      </w:hyperlink>
    </w:p>
    <w:p w14:paraId="0D2D3201" w14:textId="77777777" w:rsidR="00B41638" w:rsidRDefault="0050732B" w:rsidP="00B41638">
      <w:pPr>
        <w:rPr>
          <w:rFonts w:eastAsia="Times New Roman"/>
        </w:rPr>
      </w:pPr>
      <w:hyperlink w:anchor="_[BK-15]_Spelling_marking" w:history="1">
        <w:r w:rsidR="00B41638" w:rsidRPr="00DB4CBD">
          <w:rPr>
            <w:rStyle w:val="Hyperlink"/>
            <w:rFonts w:eastAsia="Times New Roman"/>
            <w:color w:val="auto"/>
            <w:sz w:val="28"/>
            <w:szCs w:val="28"/>
          </w:rPr>
          <w:t>[BK-15]</w:t>
        </w:r>
        <w:r w:rsidR="00B41638" w:rsidRPr="00B41638">
          <w:rPr>
            <w:rStyle w:val="Hyperlink"/>
            <w:rFonts w:eastAsia="Times New Roman"/>
          </w:rPr>
          <w:t xml:space="preserve"> Spelling marking in 2 words "</w:t>
        </w:r>
        <w:r w:rsidR="00B41638" w:rsidRPr="00B41638">
          <w:rPr>
            <w:rStyle w:val="Hyperlink"/>
            <w:rFonts w:eastAsia="Times New Roman"/>
            <w:rtl/>
          </w:rPr>
          <w:t>יהא</w:t>
        </w:r>
        <w:r w:rsidR="00B41638" w:rsidRPr="00B41638">
          <w:rPr>
            <w:rStyle w:val="Hyperlink"/>
            <w:rFonts w:eastAsia="Times New Roman"/>
          </w:rPr>
          <w:t>" on the "</w:t>
        </w:r>
        <w:r w:rsidR="00B41638" w:rsidRPr="00B41638">
          <w:rPr>
            <w:rStyle w:val="Hyperlink"/>
            <w:rFonts w:eastAsia="Times New Roman"/>
            <w:rtl/>
          </w:rPr>
          <w:t>תקנון</w:t>
        </w:r>
        <w:r w:rsidR="00B41638" w:rsidRPr="00B41638">
          <w:rPr>
            <w:rStyle w:val="Hyperlink"/>
            <w:rFonts w:eastAsia="Times New Roman"/>
          </w:rPr>
          <w:t>" page</w:t>
        </w:r>
      </w:hyperlink>
    </w:p>
    <w:p w14:paraId="52CCF899" w14:textId="51E3D7D6" w:rsidR="00B41638" w:rsidRDefault="0050732B" w:rsidP="00B41638">
      <w:pPr>
        <w:rPr>
          <w:rFonts w:eastAsia="Times New Roman"/>
        </w:rPr>
      </w:pPr>
      <w:hyperlink w:anchor="_[BK-16]_Unnecessary_&quot;/&quot; " w:history="1">
        <w:r w:rsidR="00B41638" w:rsidRPr="00C52613">
          <w:rPr>
            <w:rStyle w:val="Hyperlink"/>
            <w:rFonts w:eastAsia="Times New Roman"/>
            <w:color w:val="auto"/>
            <w:sz w:val="28"/>
            <w:szCs w:val="28"/>
          </w:rPr>
          <w:t>[BK-16]</w:t>
        </w:r>
        <w:r w:rsidR="00B41638" w:rsidRPr="00612CDD">
          <w:rPr>
            <w:rStyle w:val="Hyperlink"/>
            <w:rFonts w:eastAsia="Times New Roman"/>
          </w:rPr>
          <w:t xml:space="preserve"> Unnecessary "/" sign in the "</w:t>
        </w:r>
        <w:r w:rsidR="00B41638" w:rsidRPr="00612CDD">
          <w:rPr>
            <w:rStyle w:val="Hyperlink"/>
            <w:rFonts w:eastAsia="Times New Roman"/>
            <w:rtl/>
          </w:rPr>
          <w:t>התחברות</w:t>
        </w:r>
        <w:r w:rsidR="00B41638" w:rsidRPr="00612CDD">
          <w:rPr>
            <w:rStyle w:val="Hyperlink"/>
            <w:rFonts w:eastAsia="Times New Roman"/>
          </w:rPr>
          <w:t>"</w:t>
        </w:r>
      </w:hyperlink>
      <w:r w:rsidR="007C06D5">
        <w:rPr>
          <w:rFonts w:eastAsia="Times New Roman"/>
        </w:rPr>
        <w:t xml:space="preserve"> </w:t>
      </w:r>
    </w:p>
    <w:p w14:paraId="713D3192" w14:textId="77777777" w:rsidR="00B41638" w:rsidRDefault="0050732B" w:rsidP="00B41638">
      <w:pPr>
        <w:rPr>
          <w:rFonts w:eastAsia="Times New Roman"/>
        </w:rPr>
      </w:pPr>
      <w:hyperlink w:anchor="_[BK-17]_There_is" w:history="1">
        <w:r w:rsidR="00B41638" w:rsidRPr="00DB4CBD">
          <w:rPr>
            <w:rStyle w:val="Hyperlink"/>
            <w:rFonts w:eastAsia="Times New Roman"/>
            <w:color w:val="auto"/>
            <w:sz w:val="28"/>
            <w:szCs w:val="28"/>
          </w:rPr>
          <w:t>[BK-17]</w:t>
        </w:r>
        <w:r w:rsidR="00B41638" w:rsidRPr="00B41638">
          <w:rPr>
            <w:rStyle w:val="Hyperlink"/>
            <w:rFonts w:eastAsia="Times New Roman"/>
          </w:rPr>
          <w:t xml:space="preserve"> There is no match between the file about “</w:t>
        </w:r>
        <w:r w:rsidR="00B41638" w:rsidRPr="00B41638">
          <w:rPr>
            <w:rStyle w:val="Hyperlink"/>
            <w:rFonts w:eastAsia="Times New Roman"/>
            <w:rtl/>
          </w:rPr>
          <w:t>מידע לאלרגניים</w:t>
        </w:r>
        <w:r w:rsidR="00B41638" w:rsidRPr="00B41638">
          <w:rPr>
            <w:rStyle w:val="Hyperlink"/>
            <w:rFonts w:eastAsia="Times New Roman"/>
          </w:rPr>
          <w:t>” in the application and the file on the website</w:t>
        </w:r>
      </w:hyperlink>
    </w:p>
    <w:p w14:paraId="525C1ECA" w14:textId="53A3AA1F" w:rsidR="00B41638" w:rsidRDefault="0050732B" w:rsidP="00B41638">
      <w:pPr>
        <w:rPr>
          <w:rFonts w:eastAsia="Times New Roman"/>
        </w:rPr>
      </w:pPr>
      <w:hyperlink w:anchor="_[BK-18]_There_is" w:history="1">
        <w:r w:rsidR="00B41638" w:rsidRPr="00DB4CBD">
          <w:rPr>
            <w:rStyle w:val="Hyperlink"/>
            <w:rFonts w:eastAsia="Times New Roman"/>
            <w:color w:val="auto"/>
            <w:sz w:val="28"/>
            <w:szCs w:val="28"/>
          </w:rPr>
          <w:t xml:space="preserve">[BK-18] </w:t>
        </w:r>
        <w:r w:rsidR="00B41638" w:rsidRPr="00B41638">
          <w:rPr>
            <w:rStyle w:val="Hyperlink"/>
            <w:rFonts w:eastAsia="Times New Roman"/>
          </w:rPr>
          <w:t>There is no search option in the application as shown in the image on the website</w:t>
        </w:r>
      </w:hyperlink>
    </w:p>
    <w:p w14:paraId="54EA6313" w14:textId="77777777" w:rsidR="00B41638" w:rsidRDefault="0050732B" w:rsidP="00B41638">
      <w:pPr>
        <w:rPr>
          <w:rFonts w:eastAsia="Times New Roman"/>
        </w:rPr>
      </w:pPr>
      <w:hyperlink w:anchor="_[BK-19]_The_&quot;Veggie" w:history="1">
        <w:r w:rsidR="00B41638" w:rsidRPr="00DB4CBD">
          <w:rPr>
            <w:rStyle w:val="Hyperlink"/>
            <w:rFonts w:eastAsia="Times New Roman"/>
            <w:color w:val="auto"/>
            <w:sz w:val="28"/>
            <w:szCs w:val="28"/>
          </w:rPr>
          <w:t>[BK-19]</w:t>
        </w:r>
        <w:r w:rsidR="00B41638" w:rsidRPr="00B41638">
          <w:rPr>
            <w:rStyle w:val="Hyperlink"/>
            <w:rFonts w:eastAsia="Times New Roman"/>
          </w:rPr>
          <w:t xml:space="preserve"> The "Veggie Kings" item on sale is not available in branches</w:t>
        </w:r>
      </w:hyperlink>
    </w:p>
    <w:p w14:paraId="17C4289E" w14:textId="77777777" w:rsidR="00B41638" w:rsidRDefault="0050732B" w:rsidP="00B41638">
      <w:pPr>
        <w:rPr>
          <w:rFonts w:eastAsia="Times New Roman"/>
        </w:rPr>
      </w:pPr>
      <w:hyperlink w:anchor="_[BK-20]_Unnecessary_message" w:history="1">
        <w:r w:rsidR="00B41638" w:rsidRPr="00DB4CBD">
          <w:rPr>
            <w:rStyle w:val="Hyperlink"/>
            <w:rFonts w:eastAsia="Times New Roman"/>
            <w:color w:val="auto"/>
            <w:sz w:val="28"/>
            <w:szCs w:val="28"/>
          </w:rPr>
          <w:t>[BK-20]</w:t>
        </w:r>
        <w:r w:rsidR="00B41638" w:rsidRPr="00B41638">
          <w:rPr>
            <w:rStyle w:val="Hyperlink"/>
            <w:rFonts w:eastAsia="Times New Roman"/>
          </w:rPr>
          <w:t xml:space="preserve"> Unnecessary message to download an app</w:t>
        </w:r>
      </w:hyperlink>
    </w:p>
    <w:p w14:paraId="36BEF084" w14:textId="77777777" w:rsidR="00DB4CBD" w:rsidRDefault="0050732B" w:rsidP="00B41638">
      <w:pPr>
        <w:rPr>
          <w:rFonts w:eastAsia="Times New Roman"/>
        </w:rPr>
      </w:pPr>
      <w:hyperlink w:anchor="_[BK-21]_There_is" w:history="1">
        <w:r w:rsidR="00B41638" w:rsidRPr="00DB4CBD">
          <w:rPr>
            <w:rStyle w:val="Hyperlink"/>
            <w:rFonts w:eastAsia="Times New Roman"/>
            <w:color w:val="auto"/>
            <w:sz w:val="28"/>
            <w:szCs w:val="28"/>
          </w:rPr>
          <w:t>[BK-21]</w:t>
        </w:r>
        <w:r w:rsidR="00B41638" w:rsidRPr="00B41638">
          <w:rPr>
            <w:rStyle w:val="Hyperlink"/>
            <w:rFonts w:eastAsia="Times New Roman"/>
          </w:rPr>
          <w:t xml:space="preserve"> There is no compatibility between the app and the mobile browser</w:t>
        </w:r>
      </w:hyperlink>
    </w:p>
    <w:p w14:paraId="5BC33A65" w14:textId="77777777" w:rsidR="00DB4CBD" w:rsidRDefault="0050732B" w:rsidP="00B41638">
      <w:pPr>
        <w:rPr>
          <w:rFonts w:eastAsia="Times New Roman"/>
        </w:rPr>
      </w:pPr>
      <w:hyperlink w:anchor="_[BK-22]_There_is" w:history="1">
        <w:r w:rsidR="00DB4CBD" w:rsidRPr="00DB4CBD">
          <w:rPr>
            <w:rStyle w:val="Hyperlink"/>
            <w:rFonts w:eastAsia="Times New Roman"/>
            <w:color w:val="auto"/>
            <w:sz w:val="28"/>
            <w:szCs w:val="28"/>
          </w:rPr>
          <w:t>[BK-22]</w:t>
        </w:r>
        <w:r w:rsidR="00DB4CBD" w:rsidRPr="00DB4CBD">
          <w:rPr>
            <w:rStyle w:val="Hyperlink"/>
            <w:rFonts w:eastAsia="Times New Roman"/>
          </w:rPr>
          <w:t xml:space="preserve"> There is no compatibility between the app and the mobile browser (menu)</w:t>
        </w:r>
      </w:hyperlink>
    </w:p>
    <w:p w14:paraId="48C2394F" w14:textId="2258D72F" w:rsidR="00B41638" w:rsidRDefault="0050732B" w:rsidP="00DB4CBD">
      <w:pPr>
        <w:rPr>
          <w:rFonts w:eastAsia="Times New Roman"/>
        </w:rPr>
      </w:pPr>
      <w:hyperlink w:anchor="_[BK-23]_There_is" w:history="1">
        <w:r w:rsidR="00DB4CBD" w:rsidRPr="00DB4CBD">
          <w:rPr>
            <w:rStyle w:val="Hyperlink"/>
            <w:rFonts w:eastAsia="Times New Roman"/>
            <w:color w:val="auto"/>
            <w:sz w:val="28"/>
            <w:szCs w:val="28"/>
          </w:rPr>
          <w:t>[BK-23]</w:t>
        </w:r>
        <w:r w:rsidR="00DB4CBD" w:rsidRPr="00DB4CBD">
          <w:rPr>
            <w:rStyle w:val="Hyperlink"/>
            <w:rFonts w:eastAsia="Times New Roman"/>
          </w:rPr>
          <w:t xml:space="preserve"> There is no change of language option in the application as shown in the image on the website</w:t>
        </w:r>
      </w:hyperlink>
      <w:r w:rsidR="00DB4CBD">
        <w:rPr>
          <w:rFonts w:eastAsia="Times New Roman"/>
        </w:rPr>
        <w:br/>
      </w:r>
      <w:r w:rsidR="00DB4CBD">
        <w:rPr>
          <w:rFonts w:eastAsia="Times New Roman"/>
        </w:rPr>
        <w:br/>
      </w:r>
      <w:hyperlink w:anchor="_[BK-24]_Disturbance_in" w:history="1">
        <w:r w:rsidR="00DB4CBD" w:rsidRPr="00DB4CBD">
          <w:rPr>
            <w:rStyle w:val="Hyperlink"/>
            <w:rFonts w:eastAsia="Times New Roman"/>
            <w:color w:val="auto"/>
            <w:sz w:val="28"/>
            <w:szCs w:val="28"/>
          </w:rPr>
          <w:t>[BK-24]</w:t>
        </w:r>
        <w:r w:rsidR="00DB4CBD" w:rsidRPr="00DB4CBD">
          <w:rPr>
            <w:rStyle w:val="Hyperlink"/>
            <w:rFonts w:eastAsia="Times New Roman"/>
          </w:rPr>
          <w:t xml:space="preserve"> Disturbance in the field filling process on </w:t>
        </w:r>
        <w:r w:rsidR="00DB4CBD" w:rsidRPr="00DB4CBD">
          <w:rPr>
            <w:rStyle w:val="Hyperlink"/>
            <w:rFonts w:eastAsia="Times New Roman"/>
            <w:rtl/>
          </w:rPr>
          <w:t>״מועדון חברים״</w:t>
        </w:r>
        <w:r w:rsidR="00DB4CBD" w:rsidRPr="00DB4CBD">
          <w:rPr>
            <w:rStyle w:val="Hyperlink"/>
            <w:rFonts w:eastAsia="Times New Roman"/>
          </w:rPr>
          <w:t xml:space="preserve"> page</w:t>
        </w:r>
      </w:hyperlink>
      <w:r w:rsidR="00DB4CBD">
        <w:rPr>
          <w:rFonts w:eastAsia="Times New Roman"/>
        </w:rPr>
        <w:t xml:space="preserve">  </w:t>
      </w:r>
      <w:r w:rsidR="00B41638">
        <w:rPr>
          <w:rFonts w:eastAsia="Times New Roman"/>
        </w:rPr>
        <w:t xml:space="preserve">   </w:t>
      </w:r>
    </w:p>
    <w:p w14:paraId="166B6524" w14:textId="77777777" w:rsidR="00DB4CBD" w:rsidRDefault="0050732B" w:rsidP="00B41638">
      <w:pPr>
        <w:rPr>
          <w:rFonts w:eastAsia="Times New Roman"/>
        </w:rPr>
      </w:pPr>
      <w:hyperlink w:anchor="_[BK-25]_Clicking_on" w:history="1">
        <w:r w:rsidR="00DB4CBD" w:rsidRPr="00DB4CBD">
          <w:rPr>
            <w:rStyle w:val="Hyperlink"/>
            <w:rFonts w:eastAsia="Times New Roman"/>
            <w:color w:val="auto"/>
            <w:sz w:val="28"/>
            <w:szCs w:val="28"/>
          </w:rPr>
          <w:t>[BK-25]</w:t>
        </w:r>
        <w:r w:rsidR="00DB4CBD" w:rsidRPr="00DB4CBD">
          <w:rPr>
            <w:rStyle w:val="Hyperlink"/>
            <w:rFonts w:eastAsia="Times New Roman"/>
          </w:rPr>
          <w:t xml:space="preserve"> Clicking on several items in "Veggie Kings" brings me to the "</w:t>
        </w:r>
        <w:r w:rsidR="00DB4CBD" w:rsidRPr="00DB4CBD">
          <w:rPr>
            <w:rStyle w:val="Hyperlink"/>
            <w:rFonts w:eastAsia="Times New Roman"/>
            <w:rtl/>
          </w:rPr>
          <w:t>התפריט של ברגר קינג</w:t>
        </w:r>
        <w:r w:rsidR="00DB4CBD" w:rsidRPr="00DB4CBD">
          <w:rPr>
            <w:rStyle w:val="Hyperlink"/>
            <w:rFonts w:eastAsia="Times New Roman"/>
          </w:rPr>
          <w:t>"</w:t>
        </w:r>
      </w:hyperlink>
    </w:p>
    <w:p w14:paraId="48E3572E" w14:textId="77777777" w:rsidR="00DB4CBD" w:rsidRDefault="0050732B" w:rsidP="00B41638">
      <w:pPr>
        <w:rPr>
          <w:rFonts w:eastAsia="Times New Roman"/>
        </w:rPr>
      </w:pPr>
      <w:hyperlink w:anchor="_[BK-26]_Clicking_on" w:history="1">
        <w:r w:rsidR="00DB4CBD" w:rsidRPr="00DB4CBD">
          <w:rPr>
            <w:rStyle w:val="Hyperlink"/>
            <w:rFonts w:eastAsia="Times New Roman"/>
            <w:color w:val="auto"/>
            <w:sz w:val="28"/>
            <w:szCs w:val="28"/>
          </w:rPr>
          <w:t>[BK-26]</w:t>
        </w:r>
        <w:r w:rsidR="00DB4CBD" w:rsidRPr="00DB4CBD">
          <w:rPr>
            <w:rStyle w:val="Hyperlink"/>
            <w:rFonts w:eastAsia="Times New Roman"/>
          </w:rPr>
          <w:t xml:space="preserve"> Clicking on the items in the "</w:t>
        </w:r>
        <w:r w:rsidR="00DB4CBD" w:rsidRPr="00DB4CBD">
          <w:rPr>
            <w:rStyle w:val="Hyperlink"/>
            <w:rFonts w:eastAsia="Times New Roman"/>
            <w:rtl/>
          </w:rPr>
          <w:t>צמחוני</w:t>
        </w:r>
        <w:r w:rsidR="00DB4CBD" w:rsidRPr="00DB4CBD">
          <w:rPr>
            <w:rStyle w:val="Hyperlink"/>
            <w:rFonts w:eastAsia="Times New Roman"/>
          </w:rPr>
          <w:t>" category brings me to the "</w:t>
        </w:r>
        <w:r w:rsidR="00DB4CBD" w:rsidRPr="00DB4CBD">
          <w:rPr>
            <w:rStyle w:val="Hyperlink"/>
            <w:rFonts w:eastAsia="Times New Roman"/>
            <w:rtl/>
          </w:rPr>
          <w:t>התפריט של ברגר קינג</w:t>
        </w:r>
        <w:r w:rsidR="00DB4CBD" w:rsidRPr="00DB4CBD">
          <w:rPr>
            <w:rStyle w:val="Hyperlink"/>
            <w:rFonts w:eastAsia="Times New Roman"/>
          </w:rPr>
          <w:t>"</w:t>
        </w:r>
      </w:hyperlink>
    </w:p>
    <w:p w14:paraId="2E2F7414" w14:textId="77777777" w:rsidR="00DB4CBD" w:rsidRDefault="0050732B" w:rsidP="00B41638">
      <w:pPr>
        <w:rPr>
          <w:rFonts w:eastAsia="Times New Roman"/>
        </w:rPr>
      </w:pPr>
      <w:hyperlink w:anchor="_[BK-27]_Clicking_on" w:history="1">
        <w:r w:rsidR="00DB4CBD" w:rsidRPr="00DB4CBD">
          <w:rPr>
            <w:rStyle w:val="Hyperlink"/>
            <w:rFonts w:eastAsia="Times New Roman"/>
            <w:color w:val="auto"/>
            <w:sz w:val="28"/>
            <w:szCs w:val="28"/>
          </w:rPr>
          <w:t>[BK-27]</w:t>
        </w:r>
        <w:r w:rsidR="00DB4CBD" w:rsidRPr="00DB4CBD">
          <w:rPr>
            <w:rStyle w:val="Hyperlink"/>
            <w:rFonts w:eastAsia="Times New Roman"/>
          </w:rPr>
          <w:t xml:space="preserve"> Clicking on one of the options for choosing a salad brings me to "</w:t>
        </w:r>
        <w:r w:rsidR="00DB4CBD" w:rsidRPr="00DB4CBD">
          <w:rPr>
            <w:rStyle w:val="Hyperlink"/>
            <w:rFonts w:eastAsia="Times New Roman"/>
            <w:rtl/>
          </w:rPr>
          <w:t>התפריט של ברגר קינג</w:t>
        </w:r>
        <w:r w:rsidR="00DB4CBD" w:rsidRPr="00DB4CBD">
          <w:rPr>
            <w:rStyle w:val="Hyperlink"/>
            <w:rFonts w:eastAsia="Times New Roman"/>
          </w:rPr>
          <w:t>"</w:t>
        </w:r>
      </w:hyperlink>
    </w:p>
    <w:p w14:paraId="18935F82" w14:textId="77777777" w:rsidR="00DB4CBD" w:rsidRDefault="0050732B" w:rsidP="00B41638">
      <w:pPr>
        <w:rPr>
          <w:rFonts w:eastAsia="Times New Roman"/>
        </w:rPr>
      </w:pPr>
      <w:hyperlink w:anchor="_[BK-28]_Button_not" w:history="1">
        <w:r w:rsidR="00DB4CBD" w:rsidRPr="00DB4CBD">
          <w:rPr>
            <w:rStyle w:val="Hyperlink"/>
            <w:rFonts w:eastAsia="Times New Roman"/>
            <w:color w:val="auto"/>
            <w:sz w:val="28"/>
            <w:szCs w:val="28"/>
          </w:rPr>
          <w:t>[BK-28]</w:t>
        </w:r>
        <w:r w:rsidR="00DB4CBD" w:rsidRPr="00DB4CBD">
          <w:rPr>
            <w:rStyle w:val="Hyperlink"/>
            <w:rFonts w:eastAsia="Times New Roman"/>
          </w:rPr>
          <w:t xml:space="preserve"> Button not pressed - it is not possible to view the benefits</w:t>
        </w:r>
      </w:hyperlink>
    </w:p>
    <w:p w14:paraId="54881D4D" w14:textId="77777777" w:rsidR="00DB4CBD" w:rsidRDefault="0050732B" w:rsidP="00B41638">
      <w:pPr>
        <w:rPr>
          <w:rFonts w:eastAsia="Times New Roman"/>
        </w:rPr>
      </w:pPr>
      <w:hyperlink w:anchor="_[BK-29]_Clicking_on" w:history="1">
        <w:r w:rsidR="00DB4CBD" w:rsidRPr="00DB4CBD">
          <w:rPr>
            <w:rStyle w:val="Hyperlink"/>
            <w:rFonts w:eastAsia="Times New Roman"/>
            <w:color w:val="auto"/>
            <w:sz w:val="28"/>
            <w:szCs w:val="28"/>
          </w:rPr>
          <w:t>[BK-29]</w:t>
        </w:r>
        <w:r w:rsidR="00DB4CBD" w:rsidRPr="00DB4CBD">
          <w:rPr>
            <w:rStyle w:val="Hyperlink"/>
            <w:rFonts w:eastAsia="Times New Roman"/>
          </w:rPr>
          <w:t xml:space="preserve"> Clicking on </w:t>
        </w:r>
        <w:r w:rsidR="00DB4CBD" w:rsidRPr="00DB4CBD">
          <w:rPr>
            <w:rStyle w:val="Hyperlink"/>
            <w:rFonts w:eastAsia="Times New Roman"/>
            <w:rtl/>
          </w:rPr>
          <w:t>סלסה/שום/אלף האיים</w:t>
        </w:r>
        <w:r w:rsidR="00DB4CBD" w:rsidRPr="00DB4CBD">
          <w:rPr>
            <w:rStyle w:val="Hyperlink"/>
            <w:rFonts w:eastAsia="Times New Roman"/>
          </w:rPr>
          <w:t xml:space="preserve"> sauce takes me to a page with "</w:t>
        </w:r>
        <w:r w:rsidR="00DB4CBD" w:rsidRPr="00DB4CBD">
          <w:rPr>
            <w:rStyle w:val="Hyperlink"/>
            <w:rFonts w:eastAsia="Times New Roman"/>
            <w:rtl/>
          </w:rPr>
          <w:t>רטבים נוספים</w:t>
        </w:r>
        <w:r w:rsidR="00DB4CBD" w:rsidRPr="00DB4CBD">
          <w:rPr>
            <w:rStyle w:val="Hyperlink"/>
            <w:rFonts w:eastAsia="Times New Roman"/>
          </w:rPr>
          <w:t>" where they don't exist"</w:t>
        </w:r>
      </w:hyperlink>
    </w:p>
    <w:p w14:paraId="0CB967AA" w14:textId="2D6CD7C1" w:rsidR="00DB4CBD" w:rsidRDefault="0050732B" w:rsidP="009274F7">
      <w:pPr>
        <w:rPr>
          <w:rStyle w:val="Hyperlink"/>
          <w:rFonts w:eastAsia="Times New Roman"/>
          <w:color w:val="auto"/>
        </w:rPr>
      </w:pPr>
      <w:hyperlink w:anchor="_[BK-30]_There_is" w:history="1">
        <w:r w:rsidR="00DB4CBD" w:rsidRPr="008101CC">
          <w:rPr>
            <w:rStyle w:val="Hyperlink"/>
            <w:rFonts w:eastAsia="Times New Roman"/>
            <w:color w:val="auto"/>
            <w:sz w:val="28"/>
            <w:szCs w:val="28"/>
          </w:rPr>
          <w:t>[BK-30]</w:t>
        </w:r>
        <w:r w:rsidR="00DB4CBD" w:rsidRPr="009274F7">
          <w:rPr>
            <w:rStyle w:val="Hyperlink"/>
            <w:rFonts w:eastAsia="Times New Roman"/>
          </w:rPr>
          <w:t xml:space="preserve"> There is no match between the subject shown in the menu and what exists</w:t>
        </w:r>
      </w:hyperlink>
    </w:p>
    <w:p w14:paraId="2DABAF46" w14:textId="77777777" w:rsidR="00DB4CBD" w:rsidRDefault="0050732B" w:rsidP="00B41638">
      <w:pPr>
        <w:rPr>
          <w:rStyle w:val="Hyperlink"/>
          <w:rFonts w:eastAsia="Times New Roman"/>
        </w:rPr>
      </w:pPr>
      <w:hyperlink w:anchor="_[BK-31]_Lack_of" w:history="1">
        <w:r w:rsidR="00DB4CBD" w:rsidRPr="00DB4CBD">
          <w:rPr>
            <w:rStyle w:val="Hyperlink"/>
            <w:rFonts w:eastAsia="Times New Roman"/>
            <w:color w:val="auto"/>
            <w:sz w:val="28"/>
            <w:szCs w:val="28"/>
          </w:rPr>
          <w:t>[BK-31]</w:t>
        </w:r>
        <w:r w:rsidR="00DB4CBD" w:rsidRPr="00DB4CBD">
          <w:rPr>
            <w:rStyle w:val="Hyperlink"/>
            <w:rFonts w:eastAsia="Times New Roman"/>
          </w:rPr>
          <w:t xml:space="preserve"> Lack of closing brackets in the "</w:t>
        </w:r>
        <w:r w:rsidR="00DB4CBD" w:rsidRPr="00DB4CBD">
          <w:rPr>
            <w:rStyle w:val="Hyperlink"/>
            <w:rFonts w:eastAsia="Times New Roman"/>
            <w:rtl/>
          </w:rPr>
          <w:t>הצהרת נגישות</w:t>
        </w:r>
        <w:r w:rsidR="00DB4CBD" w:rsidRPr="00DB4CBD">
          <w:rPr>
            <w:rStyle w:val="Hyperlink"/>
            <w:rFonts w:eastAsia="Times New Roman"/>
          </w:rPr>
          <w:t>"</w:t>
        </w:r>
      </w:hyperlink>
    </w:p>
    <w:p w14:paraId="39C0EB73" w14:textId="7BC31F33" w:rsidR="004918FB" w:rsidRDefault="0050732B" w:rsidP="004918FB">
      <w:pPr>
        <w:rPr>
          <w:rFonts w:eastAsia="Times New Roman"/>
        </w:rPr>
      </w:pPr>
      <w:hyperlink w:anchor="_[BK-32]_Lack_a" w:history="1">
        <w:r w:rsidR="004918FB" w:rsidRPr="00891003">
          <w:rPr>
            <w:rStyle w:val="Hyperlink"/>
            <w:rFonts w:eastAsia="Times New Roman"/>
            <w:color w:val="auto"/>
            <w:sz w:val="28"/>
            <w:szCs w:val="28"/>
          </w:rPr>
          <w:t>[BK-32]</w:t>
        </w:r>
        <w:r w:rsidR="004918FB" w:rsidRPr="00891003">
          <w:rPr>
            <w:rStyle w:val="Hyperlink"/>
            <w:rFonts w:eastAsia="Times New Roman"/>
          </w:rPr>
          <w:t xml:space="preserve"> Lack a dot at the end of a sentence in the "</w:t>
        </w:r>
        <w:r w:rsidR="004918FB" w:rsidRPr="00891003">
          <w:rPr>
            <w:rStyle w:val="Hyperlink"/>
            <w:rFonts w:eastAsia="Times New Roman"/>
            <w:rtl/>
          </w:rPr>
          <w:t>הצהרת נגישות</w:t>
        </w:r>
        <w:r w:rsidR="004918FB" w:rsidRPr="00891003">
          <w:rPr>
            <w:rStyle w:val="Hyperlink"/>
            <w:rFonts w:eastAsia="Times New Roman"/>
          </w:rPr>
          <w:t>" under the title "</w:t>
        </w:r>
        <w:r w:rsidR="004918FB" w:rsidRPr="00891003">
          <w:rPr>
            <w:rStyle w:val="Hyperlink"/>
            <w:rFonts w:eastAsia="Times New Roman"/>
            <w:rtl/>
          </w:rPr>
          <w:t>מוקד טלפוני נגיש</w:t>
        </w:r>
        <w:r w:rsidR="004918FB" w:rsidRPr="00891003">
          <w:rPr>
            <w:rStyle w:val="Hyperlink"/>
            <w:rFonts w:eastAsia="Times New Roman"/>
          </w:rPr>
          <w:t xml:space="preserve">" </w:t>
        </w:r>
      </w:hyperlink>
    </w:p>
    <w:p w14:paraId="4BC2F97A" w14:textId="77777777" w:rsidR="00DB4CBD" w:rsidRDefault="0050732B" w:rsidP="00DB4CBD">
      <w:pPr>
        <w:rPr>
          <w:rFonts w:eastAsia="Times New Roman"/>
        </w:rPr>
      </w:pPr>
      <w:hyperlink w:anchor="_[BK-33]_Lack_a" w:history="1">
        <w:r w:rsidR="00DB4CBD" w:rsidRPr="00DB4CBD">
          <w:rPr>
            <w:rStyle w:val="Hyperlink"/>
            <w:rFonts w:eastAsia="Times New Roman"/>
            <w:color w:val="auto"/>
            <w:sz w:val="28"/>
            <w:szCs w:val="28"/>
          </w:rPr>
          <w:t>[BK-33]</w:t>
        </w:r>
        <w:r w:rsidR="00DB4CBD" w:rsidRPr="00DB4CBD">
          <w:rPr>
            <w:rStyle w:val="Hyperlink"/>
            <w:rFonts w:eastAsia="Times New Roman"/>
          </w:rPr>
          <w:t xml:space="preserve"> Lack a dot at the end of a sentence in the "</w:t>
        </w:r>
        <w:r w:rsidR="00DB4CBD" w:rsidRPr="00DB4CBD">
          <w:rPr>
            <w:rStyle w:val="Hyperlink"/>
            <w:rFonts w:eastAsia="Times New Roman"/>
            <w:rtl/>
          </w:rPr>
          <w:t>מדיניות ופרטיות</w:t>
        </w:r>
        <w:r w:rsidR="00DB4CBD" w:rsidRPr="00DB4CBD">
          <w:rPr>
            <w:rStyle w:val="Hyperlink"/>
            <w:rFonts w:eastAsia="Times New Roman"/>
          </w:rPr>
          <w:t>" under the title "</w:t>
        </w:r>
        <w:r w:rsidR="00DB4CBD" w:rsidRPr="00DB4CBD">
          <w:rPr>
            <w:rStyle w:val="Hyperlink"/>
            <w:rFonts w:eastAsia="Times New Roman"/>
            <w:rtl/>
          </w:rPr>
          <w:t>השימוש במידע</w:t>
        </w:r>
        <w:r w:rsidR="00DB4CBD" w:rsidRPr="00DB4CBD">
          <w:rPr>
            <w:rStyle w:val="Hyperlink"/>
            <w:rFonts w:eastAsia="Times New Roman"/>
          </w:rPr>
          <w:t xml:space="preserve">" </w:t>
        </w:r>
      </w:hyperlink>
    </w:p>
    <w:p w14:paraId="24A0C31A" w14:textId="77777777" w:rsidR="00DB4CBD" w:rsidRDefault="0050732B" w:rsidP="00DB4CBD">
      <w:pPr>
        <w:rPr>
          <w:rFonts w:eastAsia="Times New Roman"/>
        </w:rPr>
      </w:pPr>
      <w:hyperlink w:anchor="_[BK-34]_An_unnecessary" w:history="1">
        <w:r w:rsidR="00DB4CBD" w:rsidRPr="00DB4CBD">
          <w:rPr>
            <w:rStyle w:val="Hyperlink"/>
            <w:rFonts w:eastAsia="Times New Roman"/>
            <w:color w:val="auto"/>
            <w:sz w:val="28"/>
            <w:szCs w:val="28"/>
          </w:rPr>
          <w:t>[BK-34]</w:t>
        </w:r>
        <w:r w:rsidR="00DB4CBD" w:rsidRPr="00DB4CBD">
          <w:rPr>
            <w:rStyle w:val="Hyperlink"/>
            <w:rFonts w:eastAsia="Times New Roman"/>
          </w:rPr>
          <w:t xml:space="preserve"> An unnecessary dot at the end of a sentence in the "</w:t>
        </w:r>
        <w:r w:rsidR="00DB4CBD" w:rsidRPr="00DB4CBD">
          <w:rPr>
            <w:rStyle w:val="Hyperlink"/>
            <w:rFonts w:eastAsia="Times New Roman"/>
            <w:rtl/>
          </w:rPr>
          <w:t>מדיניות ופרטיות</w:t>
        </w:r>
        <w:r w:rsidR="00DB4CBD" w:rsidRPr="00DB4CBD">
          <w:rPr>
            <w:rStyle w:val="Hyperlink"/>
            <w:rFonts w:eastAsia="Times New Roman"/>
          </w:rPr>
          <w:t>" under the title "</w:t>
        </w:r>
        <w:r w:rsidR="00DB4CBD" w:rsidRPr="00DB4CBD">
          <w:rPr>
            <w:rStyle w:val="Hyperlink"/>
            <w:rFonts w:eastAsia="Times New Roman"/>
            <w:rtl/>
          </w:rPr>
          <w:t>מסירת מידע לצד שלישי</w:t>
        </w:r>
        <w:r w:rsidR="00DB4CBD" w:rsidRPr="00DB4CBD">
          <w:rPr>
            <w:rStyle w:val="Hyperlink"/>
            <w:rFonts w:eastAsia="Times New Roman"/>
          </w:rPr>
          <w:t>"</w:t>
        </w:r>
      </w:hyperlink>
    </w:p>
    <w:p w14:paraId="5DA69DE5" w14:textId="77777777" w:rsidR="00DB4CBD" w:rsidRDefault="0050732B" w:rsidP="00DB4CBD">
      <w:pPr>
        <w:rPr>
          <w:rFonts w:eastAsia="Times New Roman"/>
        </w:rPr>
      </w:pPr>
      <w:hyperlink w:anchor="_[BK-35]_Lack_a" w:history="1">
        <w:r w:rsidR="00DB4CBD" w:rsidRPr="00DB4CBD">
          <w:rPr>
            <w:rStyle w:val="Hyperlink"/>
            <w:rFonts w:eastAsia="Times New Roman"/>
            <w:color w:val="auto"/>
            <w:sz w:val="28"/>
            <w:szCs w:val="28"/>
          </w:rPr>
          <w:t>[BK-35]</w:t>
        </w:r>
        <w:r w:rsidR="00DB4CBD" w:rsidRPr="00DB4CBD">
          <w:rPr>
            <w:rStyle w:val="Hyperlink"/>
            <w:rFonts w:eastAsia="Times New Roman"/>
          </w:rPr>
          <w:t xml:space="preserve"> Lack a dot at the end of a sentence in the "</w:t>
        </w:r>
        <w:r w:rsidR="00DB4CBD" w:rsidRPr="00DB4CBD">
          <w:rPr>
            <w:rStyle w:val="Hyperlink"/>
            <w:rFonts w:eastAsia="Times New Roman"/>
            <w:rtl/>
          </w:rPr>
          <w:t>מדיניות ופרטיות</w:t>
        </w:r>
        <w:r w:rsidR="00DB4CBD" w:rsidRPr="00DB4CBD">
          <w:rPr>
            <w:rStyle w:val="Hyperlink"/>
            <w:rFonts w:eastAsia="Times New Roman"/>
          </w:rPr>
          <w:t>" under the title "</w:t>
        </w:r>
        <w:r w:rsidR="00DB4CBD" w:rsidRPr="00DB4CBD">
          <w:rPr>
            <w:rStyle w:val="Hyperlink"/>
            <w:rFonts w:eastAsia="Times New Roman"/>
            <w:rtl/>
          </w:rPr>
          <w:t>פרסומת של צדדים שלישיים</w:t>
        </w:r>
        <w:r w:rsidR="00DB4CBD" w:rsidRPr="00DB4CBD">
          <w:rPr>
            <w:rStyle w:val="Hyperlink"/>
            <w:rFonts w:eastAsia="Times New Roman"/>
          </w:rPr>
          <w:t>"</w:t>
        </w:r>
      </w:hyperlink>
    </w:p>
    <w:p w14:paraId="6ADA3C49" w14:textId="77777777" w:rsidR="00DB4CBD" w:rsidRDefault="0050732B" w:rsidP="00DB4CBD">
      <w:pPr>
        <w:rPr>
          <w:rFonts w:eastAsia="Times New Roman"/>
        </w:rPr>
      </w:pPr>
      <w:hyperlink w:anchor="_[BK-36]_There_is" w:history="1">
        <w:r w:rsidR="00DB4CBD" w:rsidRPr="00DB4CBD">
          <w:rPr>
            <w:rStyle w:val="Hyperlink"/>
            <w:rFonts w:eastAsia="Times New Roman"/>
            <w:color w:val="auto"/>
            <w:sz w:val="28"/>
            <w:szCs w:val="28"/>
          </w:rPr>
          <w:t>[BK-36]</w:t>
        </w:r>
        <w:r w:rsidR="00DB4CBD" w:rsidRPr="00DB4CBD">
          <w:rPr>
            <w:rStyle w:val="Hyperlink"/>
            <w:rFonts w:eastAsia="Times New Roman"/>
          </w:rPr>
          <w:t xml:space="preserve"> There is no match between the menu in IOS App and the menu in Android App</w:t>
        </w:r>
      </w:hyperlink>
    </w:p>
    <w:p w14:paraId="166C55CD" w14:textId="77777777" w:rsidR="00DB4CBD" w:rsidRDefault="0050732B" w:rsidP="00DB4CBD">
      <w:pPr>
        <w:rPr>
          <w:rFonts w:eastAsia="Times New Roman"/>
        </w:rPr>
      </w:pPr>
      <w:hyperlink w:anchor="_[BK-37]_Approves_an" w:history="1">
        <w:r w:rsidR="00DB4CBD" w:rsidRPr="00DB4CBD">
          <w:rPr>
            <w:rStyle w:val="Hyperlink"/>
            <w:rFonts w:eastAsia="Times New Roman"/>
            <w:color w:val="auto"/>
            <w:sz w:val="28"/>
            <w:szCs w:val="28"/>
          </w:rPr>
          <w:t xml:space="preserve">[BK-37] </w:t>
        </w:r>
        <w:r w:rsidR="00DB4CBD" w:rsidRPr="00DB4CBD">
          <w:rPr>
            <w:rStyle w:val="Hyperlink"/>
            <w:rFonts w:eastAsia="Times New Roman"/>
          </w:rPr>
          <w:t>Approves an order of "</w:t>
        </w:r>
        <w:r w:rsidR="00DB4CBD" w:rsidRPr="00DB4CBD">
          <w:rPr>
            <w:rStyle w:val="Hyperlink"/>
            <w:rFonts w:eastAsia="Times New Roman"/>
            <w:rtl/>
          </w:rPr>
          <w:t>נאגטס ווג'י 4 יחידות</w:t>
        </w:r>
        <w:r w:rsidR="00DB4CBD" w:rsidRPr="00DB4CBD">
          <w:rPr>
            <w:rStyle w:val="Hyperlink"/>
            <w:rFonts w:eastAsia="Times New Roman"/>
          </w:rPr>
          <w:t xml:space="preserve"> for a total amount of NIS 0 in several branches</w:t>
        </w:r>
      </w:hyperlink>
    </w:p>
    <w:p w14:paraId="1A3877D4" w14:textId="77777777" w:rsidR="00DB4CBD" w:rsidRDefault="0050732B" w:rsidP="00DB4CBD">
      <w:pPr>
        <w:rPr>
          <w:rFonts w:eastAsia="Times New Roman"/>
        </w:rPr>
      </w:pPr>
      <w:hyperlink w:anchor="_[BK-38]_Lack_a" w:history="1">
        <w:r w:rsidR="00DB4CBD" w:rsidRPr="00DB4CBD">
          <w:rPr>
            <w:rStyle w:val="Hyperlink"/>
            <w:rFonts w:eastAsia="Times New Roman"/>
            <w:color w:val="auto"/>
            <w:sz w:val="28"/>
            <w:szCs w:val="28"/>
          </w:rPr>
          <w:t>[BK-38]</w:t>
        </w:r>
        <w:r w:rsidR="00DB4CBD" w:rsidRPr="00DB4CBD">
          <w:rPr>
            <w:rStyle w:val="Hyperlink"/>
            <w:rFonts w:eastAsia="Times New Roman"/>
          </w:rPr>
          <w:t xml:space="preserve"> Lack a dot at the end of a sentence in the "</w:t>
        </w:r>
        <w:r w:rsidR="00DB4CBD" w:rsidRPr="00DB4CBD">
          <w:rPr>
            <w:rStyle w:val="Hyperlink"/>
            <w:rFonts w:eastAsia="Times New Roman"/>
            <w:rtl/>
          </w:rPr>
          <w:t>תקנון</w:t>
        </w:r>
        <w:r w:rsidR="00DB4CBD" w:rsidRPr="00DB4CBD">
          <w:rPr>
            <w:rStyle w:val="Hyperlink"/>
            <w:rFonts w:eastAsia="Times New Roman"/>
          </w:rPr>
          <w:t>" under the title "</w:t>
        </w:r>
        <w:r w:rsidR="00DB4CBD" w:rsidRPr="00DB4CBD">
          <w:rPr>
            <w:rStyle w:val="Hyperlink"/>
            <w:rFonts w:eastAsia="Times New Roman"/>
            <w:rtl/>
          </w:rPr>
          <w:t>הטבות לחברי מועדון הלקוחות</w:t>
        </w:r>
        <w:r w:rsidR="00DB4CBD" w:rsidRPr="00DB4CBD">
          <w:rPr>
            <w:rStyle w:val="Hyperlink"/>
            <w:rFonts w:eastAsia="Times New Roman"/>
          </w:rPr>
          <w:t>"</w:t>
        </w:r>
      </w:hyperlink>
    </w:p>
    <w:p w14:paraId="34C42B72" w14:textId="77777777" w:rsidR="00DB4CBD" w:rsidRDefault="0050732B" w:rsidP="00DB4CBD">
      <w:pPr>
        <w:rPr>
          <w:rFonts w:eastAsia="Times New Roman"/>
        </w:rPr>
      </w:pPr>
      <w:hyperlink w:anchor="_[BK-39]_Lack_a" w:history="1">
        <w:r w:rsidR="00DB4CBD" w:rsidRPr="00DB4CBD">
          <w:rPr>
            <w:rStyle w:val="Hyperlink"/>
            <w:rFonts w:eastAsia="Times New Roman"/>
            <w:color w:val="auto"/>
            <w:sz w:val="28"/>
            <w:szCs w:val="28"/>
          </w:rPr>
          <w:t xml:space="preserve">[BK-39] </w:t>
        </w:r>
        <w:r w:rsidR="00DB4CBD" w:rsidRPr="00DB4CBD">
          <w:rPr>
            <w:rStyle w:val="Hyperlink"/>
            <w:rFonts w:eastAsia="Times New Roman"/>
          </w:rPr>
          <w:t>Lack a dot at the end of a sentence in the "</w:t>
        </w:r>
        <w:r w:rsidR="00DB4CBD" w:rsidRPr="00DB4CBD">
          <w:rPr>
            <w:rStyle w:val="Hyperlink"/>
            <w:rFonts w:eastAsia="Times New Roman"/>
            <w:rtl/>
          </w:rPr>
          <w:t>תקנון</w:t>
        </w:r>
        <w:r w:rsidR="00DB4CBD" w:rsidRPr="00DB4CBD">
          <w:rPr>
            <w:rStyle w:val="Hyperlink"/>
            <w:rFonts w:eastAsia="Times New Roman"/>
          </w:rPr>
          <w:t xml:space="preserve">" under the title </w:t>
        </w:r>
        <w:r w:rsidR="00DB4CBD" w:rsidRPr="00DB4CBD">
          <w:rPr>
            <w:rStyle w:val="Hyperlink"/>
            <w:rFonts w:eastAsia="Times New Roman"/>
            <w:rtl/>
          </w:rPr>
          <w:t>״מסירת מידע לצד שלישי״</w:t>
        </w:r>
      </w:hyperlink>
    </w:p>
    <w:p w14:paraId="55039E4F" w14:textId="75BB3E13" w:rsidR="00DB4CBD" w:rsidRDefault="0050732B" w:rsidP="00DB4CBD">
      <w:pPr>
        <w:rPr>
          <w:rFonts w:eastAsia="Times New Roman"/>
        </w:rPr>
      </w:pPr>
      <w:hyperlink w:anchor="_[BK-40]_There_is" w:history="1">
        <w:r w:rsidR="00DB4CBD" w:rsidRPr="00DB4CBD">
          <w:rPr>
            <w:rStyle w:val="Hyperlink"/>
            <w:rFonts w:eastAsia="Times New Roman"/>
            <w:color w:val="auto"/>
            <w:sz w:val="28"/>
            <w:szCs w:val="28"/>
          </w:rPr>
          <w:t>[BK-40]</w:t>
        </w:r>
        <w:r w:rsidR="00DB4CBD" w:rsidRPr="00DB4CBD">
          <w:rPr>
            <w:rStyle w:val="Hyperlink"/>
            <w:rFonts w:eastAsia="Times New Roman"/>
          </w:rPr>
          <w:t xml:space="preserve"> There is no match between </w:t>
        </w:r>
        <w:r w:rsidR="00621D91" w:rsidRPr="00DB4CBD">
          <w:rPr>
            <w:rStyle w:val="Hyperlink"/>
            <w:rFonts w:eastAsia="Times New Roman"/>
          </w:rPr>
          <w:t>as</w:t>
        </w:r>
        <w:r w:rsidR="00DB4CBD" w:rsidRPr="00DB4CBD">
          <w:rPr>
            <w:rStyle w:val="Hyperlink"/>
            <w:rFonts w:eastAsia="Times New Roman"/>
          </w:rPr>
          <w:t xml:space="preserve"> the menu is listed in IOS App and in Android App</w:t>
        </w:r>
      </w:hyperlink>
    </w:p>
    <w:p w14:paraId="3B8F4862" w14:textId="7C411BA1" w:rsidR="00DB4CBD" w:rsidRDefault="0050732B" w:rsidP="00F37B07">
      <w:pPr>
        <w:rPr>
          <w:rFonts w:eastAsia="Times New Roman"/>
        </w:rPr>
      </w:pPr>
      <w:hyperlink w:anchor="_[BK-41]_Long_page" w:history="1">
        <w:r w:rsidR="00DB4CBD" w:rsidRPr="00DB4CBD">
          <w:rPr>
            <w:rStyle w:val="Hyperlink"/>
            <w:rFonts w:eastAsia="Times New Roman"/>
            <w:color w:val="auto"/>
            <w:sz w:val="28"/>
            <w:szCs w:val="28"/>
          </w:rPr>
          <w:t>[BK-41]</w:t>
        </w:r>
        <w:r w:rsidR="00DB4CBD" w:rsidRPr="00DB4CBD">
          <w:rPr>
            <w:rStyle w:val="Hyperlink"/>
            <w:rFonts w:eastAsia="Times New Roman"/>
          </w:rPr>
          <w:t xml:space="preserve"> Long page loading</w:t>
        </w:r>
      </w:hyperlink>
      <w:r w:rsidR="00F37B07">
        <w:rPr>
          <w:rFonts w:eastAsia="Times New Roman"/>
        </w:rPr>
        <w:t xml:space="preserve"> </w:t>
      </w:r>
    </w:p>
    <w:p w14:paraId="7FC0D716" w14:textId="6C1A9D59" w:rsidR="00DB4CBD" w:rsidRDefault="0050732B" w:rsidP="00DB4CBD">
      <w:pPr>
        <w:rPr>
          <w:rFonts w:eastAsia="Times New Roman"/>
        </w:rPr>
      </w:pPr>
      <w:hyperlink w:anchor="_[BK-42]_&quot;תיאור_תמונה&quot; " w:history="1">
        <w:r w:rsidR="00DB4CBD" w:rsidRPr="00C52613">
          <w:rPr>
            <w:rStyle w:val="Hyperlink"/>
            <w:rFonts w:eastAsia="Times New Roman"/>
            <w:color w:val="auto"/>
            <w:sz w:val="28"/>
            <w:szCs w:val="28"/>
          </w:rPr>
          <w:t>[BK-42]</w:t>
        </w:r>
        <w:r w:rsidR="00DB4CBD" w:rsidRPr="005A0E9D">
          <w:rPr>
            <w:rStyle w:val="Hyperlink"/>
            <w:rFonts w:eastAsia="Times New Roman"/>
          </w:rPr>
          <w:t xml:space="preserve"> "</w:t>
        </w:r>
        <w:r w:rsidR="00DB4CBD" w:rsidRPr="005A0E9D">
          <w:rPr>
            <w:rStyle w:val="Hyperlink"/>
            <w:rFonts w:eastAsia="Times New Roman"/>
            <w:rtl/>
          </w:rPr>
          <w:t>תיאור תמונה</w:t>
        </w:r>
        <w:r w:rsidR="00DB4CBD" w:rsidRPr="005A0E9D">
          <w:rPr>
            <w:rStyle w:val="Hyperlink"/>
            <w:rFonts w:eastAsia="Times New Roman"/>
          </w:rPr>
          <w:t>" mode does not work in the accessibility menu</w:t>
        </w:r>
      </w:hyperlink>
    </w:p>
    <w:p w14:paraId="31F7D24B" w14:textId="6C2FF5AC" w:rsidR="00DB4CBD" w:rsidRDefault="0050732B" w:rsidP="00DB4CBD">
      <w:pPr>
        <w:rPr>
          <w:rFonts w:eastAsia="Times New Roman"/>
        </w:rPr>
      </w:pPr>
      <w:hyperlink w:anchor="_[BK-43]__In" w:history="1">
        <w:r w:rsidR="00DB4CBD" w:rsidRPr="00DB4CBD">
          <w:rPr>
            <w:rStyle w:val="Hyperlink"/>
            <w:rFonts w:eastAsia="Times New Roman"/>
            <w:color w:val="auto"/>
            <w:sz w:val="28"/>
            <w:szCs w:val="28"/>
          </w:rPr>
          <w:t>[BK-43</w:t>
        </w:r>
        <w:r w:rsidR="00F37B07" w:rsidRPr="00DB4CBD">
          <w:rPr>
            <w:rStyle w:val="Hyperlink"/>
            <w:rFonts w:eastAsia="Times New Roman"/>
            <w:color w:val="auto"/>
            <w:sz w:val="28"/>
            <w:szCs w:val="28"/>
          </w:rPr>
          <w:t>]</w:t>
        </w:r>
        <w:r w:rsidR="00F37B07" w:rsidRPr="00DB4CBD">
          <w:rPr>
            <w:rStyle w:val="Hyperlink"/>
            <w:rFonts w:eastAsia="Times New Roman"/>
          </w:rPr>
          <w:t xml:space="preserve"> In</w:t>
        </w:r>
        <w:r w:rsidR="00DB4CBD" w:rsidRPr="00DB4CBD">
          <w:rPr>
            <w:rStyle w:val="Hyperlink"/>
            <w:rFonts w:eastAsia="Times New Roman"/>
          </w:rPr>
          <w:t xml:space="preserve"> the accessibility menu"</w:t>
        </w:r>
        <w:r w:rsidR="00DB4CBD" w:rsidRPr="00DB4CBD">
          <w:rPr>
            <w:rStyle w:val="Hyperlink"/>
            <w:rFonts w:eastAsia="Times New Roman"/>
            <w:rtl/>
          </w:rPr>
          <w:t>ניגודיות כהה</w:t>
        </w:r>
        <w:r w:rsidR="00DB4CBD" w:rsidRPr="00DB4CBD">
          <w:rPr>
            <w:rStyle w:val="Hyperlink"/>
            <w:rFonts w:eastAsia="Times New Roman"/>
          </w:rPr>
          <w:t>" mode is not activated in some of the images</w:t>
        </w:r>
      </w:hyperlink>
    </w:p>
    <w:p w14:paraId="796548A9" w14:textId="77777777" w:rsidR="00DB4CBD" w:rsidRDefault="0050732B" w:rsidP="00DB4CBD">
      <w:pPr>
        <w:rPr>
          <w:rFonts w:eastAsia="Times New Roman"/>
        </w:rPr>
      </w:pPr>
      <w:hyperlink w:anchor="_[BK-44]_There_is" w:history="1">
        <w:r w:rsidR="00DB4CBD" w:rsidRPr="00DB4CBD">
          <w:rPr>
            <w:rStyle w:val="Hyperlink"/>
            <w:rFonts w:eastAsia="Times New Roman"/>
            <w:color w:val="auto"/>
            <w:sz w:val="28"/>
            <w:szCs w:val="28"/>
          </w:rPr>
          <w:t>[BK-44]</w:t>
        </w:r>
        <w:r w:rsidR="00DB4CBD" w:rsidRPr="00DB4CBD">
          <w:rPr>
            <w:rStyle w:val="Hyperlink"/>
            <w:rFonts w:eastAsia="Times New Roman"/>
          </w:rPr>
          <w:t xml:space="preserve"> There is no option to read the "</w:t>
        </w:r>
        <w:r w:rsidR="00DB4CBD" w:rsidRPr="00DB4CBD">
          <w:rPr>
            <w:rStyle w:val="Hyperlink"/>
            <w:rFonts w:eastAsia="Times New Roman"/>
            <w:rtl/>
          </w:rPr>
          <w:t>מדיניות ביטולים ותנאי שימוש</w:t>
        </w:r>
        <w:r w:rsidR="00DB4CBD" w:rsidRPr="00DB4CBD">
          <w:rPr>
            <w:rStyle w:val="Hyperlink"/>
            <w:rFonts w:eastAsia="Times New Roman"/>
          </w:rPr>
          <w:t>" as in the browser</w:t>
        </w:r>
      </w:hyperlink>
    </w:p>
    <w:p w14:paraId="6A775BC4" w14:textId="458F931C" w:rsidR="00DB4CBD" w:rsidRDefault="0050732B" w:rsidP="00DB4CBD">
      <w:pPr>
        <w:rPr>
          <w:rFonts w:eastAsia="Times New Roman"/>
        </w:rPr>
      </w:pPr>
      <w:hyperlink w:anchor="_[BK-45]_There_is" w:history="1">
        <w:r w:rsidR="00DB4CBD" w:rsidRPr="00DB4CBD">
          <w:rPr>
            <w:rStyle w:val="Hyperlink"/>
            <w:rFonts w:eastAsia="Times New Roman"/>
            <w:color w:val="auto"/>
            <w:sz w:val="28"/>
            <w:szCs w:val="28"/>
          </w:rPr>
          <w:t xml:space="preserve">[BK-45] </w:t>
        </w:r>
        <w:r w:rsidR="00DB4CBD" w:rsidRPr="00DB4CBD">
          <w:rPr>
            <w:rStyle w:val="Hyperlink"/>
            <w:rFonts w:eastAsia="Times New Roman"/>
          </w:rPr>
          <w:t>There is no option to switch to media-Facebook, Instagram, YouTube, Tiktok like in the browser</w:t>
        </w:r>
      </w:hyperlink>
      <w:r w:rsidR="00DB4CBD">
        <w:rPr>
          <w:rFonts w:eastAsia="Times New Roman"/>
        </w:rPr>
        <w:t xml:space="preserve">                  </w:t>
      </w:r>
    </w:p>
    <w:p w14:paraId="02456B3E" w14:textId="77777777" w:rsidR="00DB4CBD" w:rsidRDefault="0050732B" w:rsidP="00DB4CBD">
      <w:pPr>
        <w:rPr>
          <w:rFonts w:eastAsia="Times New Roman"/>
        </w:rPr>
      </w:pPr>
      <w:hyperlink w:anchor="_[BK-46]_Lack_a" w:history="1">
        <w:r w:rsidR="00DB4CBD" w:rsidRPr="00DB4CBD">
          <w:rPr>
            <w:rStyle w:val="Hyperlink"/>
            <w:rFonts w:eastAsia="Times New Roman"/>
            <w:color w:val="auto"/>
            <w:sz w:val="28"/>
            <w:szCs w:val="28"/>
          </w:rPr>
          <w:t xml:space="preserve">[BK-46] </w:t>
        </w:r>
        <w:r w:rsidR="00DB4CBD" w:rsidRPr="00DB4CBD">
          <w:rPr>
            <w:rStyle w:val="Hyperlink"/>
            <w:rFonts w:eastAsia="Times New Roman"/>
          </w:rPr>
          <w:t>Lack a dot at the end of a sentences in “BK CROWNS”</w:t>
        </w:r>
      </w:hyperlink>
    </w:p>
    <w:p w14:paraId="79E17EA4" w14:textId="77777777" w:rsidR="00DB4CBD" w:rsidRDefault="0050732B" w:rsidP="00DB4CBD">
      <w:pPr>
        <w:rPr>
          <w:rFonts w:eastAsia="Times New Roman"/>
        </w:rPr>
      </w:pPr>
      <w:hyperlink w:anchor="_[BK-47]_No_error" w:history="1">
        <w:r w:rsidR="00DB4CBD" w:rsidRPr="00DB4CBD">
          <w:rPr>
            <w:rStyle w:val="Hyperlink"/>
            <w:rFonts w:eastAsia="Times New Roman"/>
            <w:color w:val="auto"/>
            <w:sz w:val="28"/>
            <w:szCs w:val="28"/>
          </w:rPr>
          <w:t>[BK-47]</w:t>
        </w:r>
        <w:r w:rsidR="00DB4CBD" w:rsidRPr="00DB4CBD">
          <w:rPr>
            <w:rStyle w:val="Hyperlink"/>
            <w:rFonts w:eastAsia="Times New Roman"/>
          </w:rPr>
          <w:t xml:space="preserve"> No error message appeared when a Email with characters in page </w:t>
        </w:r>
        <w:r w:rsidR="00DB4CBD" w:rsidRPr="00DB4CBD">
          <w:rPr>
            <w:rStyle w:val="Hyperlink"/>
            <w:rFonts w:eastAsia="Times New Roman"/>
            <w:rtl/>
          </w:rPr>
          <w:t>יצירת קשר</w:t>
        </w:r>
      </w:hyperlink>
    </w:p>
    <w:p w14:paraId="45F2D7BF" w14:textId="77777777" w:rsidR="00DB4CBD" w:rsidRDefault="0050732B" w:rsidP="00DB4CBD">
      <w:pPr>
        <w:rPr>
          <w:rFonts w:eastAsia="Times New Roman"/>
        </w:rPr>
      </w:pPr>
      <w:hyperlink w:anchor="_[BK-48]_No_error" w:history="1">
        <w:r w:rsidR="00DB4CBD" w:rsidRPr="00DB4CBD">
          <w:rPr>
            <w:rStyle w:val="Hyperlink"/>
            <w:rFonts w:eastAsia="Times New Roman"/>
            <w:color w:val="auto"/>
            <w:sz w:val="28"/>
            <w:szCs w:val="28"/>
          </w:rPr>
          <w:t>[BK-48]</w:t>
        </w:r>
        <w:r w:rsidR="00DB4CBD" w:rsidRPr="00DB4CBD">
          <w:rPr>
            <w:rStyle w:val="Hyperlink"/>
            <w:rFonts w:eastAsia="Times New Roman"/>
          </w:rPr>
          <w:t xml:space="preserve"> No error message appeared for an invalid phone number in page </w:t>
        </w:r>
        <w:r w:rsidR="00DB4CBD" w:rsidRPr="00DB4CBD">
          <w:rPr>
            <w:rStyle w:val="Hyperlink"/>
            <w:rFonts w:eastAsia="Times New Roman"/>
            <w:rtl/>
          </w:rPr>
          <w:t>יצירת קשר</w:t>
        </w:r>
      </w:hyperlink>
    </w:p>
    <w:p w14:paraId="30AD618F" w14:textId="77777777" w:rsidR="00DB4CBD" w:rsidRDefault="0050732B" w:rsidP="00DB4CBD">
      <w:pPr>
        <w:rPr>
          <w:rFonts w:eastAsia="Times New Roman"/>
        </w:rPr>
      </w:pPr>
      <w:hyperlink w:anchor="_[BK-49]_The_icons" w:history="1">
        <w:r w:rsidR="00DB4CBD" w:rsidRPr="00DB4CBD">
          <w:rPr>
            <w:rStyle w:val="Hyperlink"/>
            <w:rFonts w:eastAsia="Times New Roman"/>
            <w:color w:val="auto"/>
            <w:sz w:val="28"/>
            <w:szCs w:val="28"/>
          </w:rPr>
          <w:t>[BK-49]</w:t>
        </w:r>
        <w:r w:rsidR="00DB4CBD" w:rsidRPr="00DB4CBD">
          <w:rPr>
            <w:rStyle w:val="Hyperlink"/>
            <w:rFonts w:eastAsia="Times New Roman"/>
          </w:rPr>
          <w:t xml:space="preserve"> The icons are not equal in size at the bottom of the main page</w:t>
        </w:r>
      </w:hyperlink>
    </w:p>
    <w:p w14:paraId="71D5CA4B" w14:textId="70F23AC5" w:rsidR="00AD2A86" w:rsidRDefault="00DB4CBD" w:rsidP="00AD2A86">
      <w:pPr>
        <w:rPr>
          <w:rStyle w:val="Hyperlink"/>
          <w:rtl/>
        </w:rPr>
      </w:pPr>
      <w:r w:rsidRPr="0097326E">
        <w:rPr>
          <w:rFonts w:eastAsia="Times New Roman"/>
          <w:sz w:val="28"/>
          <w:szCs w:val="28"/>
          <w:u w:val="single"/>
        </w:rPr>
        <w:t>[BK-50]</w:t>
      </w:r>
      <w:r w:rsidRPr="0097326E">
        <w:rPr>
          <w:u w:val="single"/>
        </w:rPr>
        <w:t xml:space="preserve"> </w:t>
      </w:r>
      <w:hyperlink w:anchor="_[BK-50]_Clicking_on" w:history="1">
        <w:r w:rsidR="00AD2A86" w:rsidRPr="0097326E">
          <w:rPr>
            <w:rStyle w:val="Hyperlink"/>
          </w:rPr>
          <w:t xml:space="preserve">Clicking on </w:t>
        </w:r>
        <w:r w:rsidR="00AD2A86" w:rsidRPr="0097326E">
          <w:rPr>
            <w:rStyle w:val="Hyperlink"/>
            <w:rFonts w:hint="cs"/>
            <w:rtl/>
          </w:rPr>
          <w:t>"לתשלום"</w:t>
        </w:r>
        <w:r w:rsidR="00AD2A86" w:rsidRPr="0097326E">
          <w:rPr>
            <w:rStyle w:val="Hyperlink"/>
          </w:rPr>
          <w:t xml:space="preserve"> takes me to "</w:t>
        </w:r>
        <w:r w:rsidR="00AD2A86" w:rsidRPr="0097326E">
          <w:rPr>
            <w:rStyle w:val="Hyperlink"/>
            <w:rFonts w:hint="cs"/>
            <w:rtl/>
          </w:rPr>
          <w:t>ארוחת וופר</w:t>
        </w:r>
        <w:r w:rsidR="00AD2A86" w:rsidRPr="0097326E">
          <w:rPr>
            <w:rStyle w:val="Hyperlink"/>
          </w:rPr>
          <w:t>"</w:t>
        </w:r>
      </w:hyperlink>
    </w:p>
    <w:p w14:paraId="022E51D3" w14:textId="539C5975" w:rsidR="00421276" w:rsidRDefault="0050732B" w:rsidP="00421276">
      <w:pPr>
        <w:rPr>
          <w:rFonts w:eastAsia="Times New Roman"/>
        </w:rPr>
      </w:pPr>
      <w:hyperlink w:anchor="_[BK-51]_Unnecessary_frame" w:history="1">
        <w:r w:rsidR="00421276" w:rsidRPr="00891003">
          <w:rPr>
            <w:rStyle w:val="Hyperlink"/>
            <w:rFonts w:eastAsia="Times New Roman"/>
            <w:color w:val="auto"/>
            <w:sz w:val="28"/>
            <w:szCs w:val="28"/>
          </w:rPr>
          <w:t>[BK-51]</w:t>
        </w:r>
        <w:r w:rsidR="00421276" w:rsidRPr="00421276">
          <w:rPr>
            <w:rStyle w:val="Hyperlink"/>
            <w:rFonts w:eastAsia="Times New Roman"/>
          </w:rPr>
          <w:t xml:space="preserve"> Unnecessary frame under the meal: "</w:t>
        </w:r>
        <w:r w:rsidR="00421276" w:rsidRPr="00421276">
          <w:rPr>
            <w:rStyle w:val="Hyperlink"/>
            <w:rFonts w:eastAsia="Times New Roman"/>
            <w:rtl/>
          </w:rPr>
          <w:t>קריספי ציקן</w:t>
        </w:r>
        <w:r w:rsidR="00421276" w:rsidRPr="00421276">
          <w:rPr>
            <w:rStyle w:val="Hyperlink"/>
            <w:rFonts w:eastAsia="Times New Roman"/>
          </w:rPr>
          <w:t>"</w:t>
        </w:r>
      </w:hyperlink>
    </w:p>
    <w:p w14:paraId="300B6274" w14:textId="67F630C3" w:rsidR="00DB4CBD" w:rsidRDefault="00DB4CBD" w:rsidP="00DB4CBD">
      <w:pPr>
        <w:rPr>
          <w:rFonts w:eastAsia="Times New Roman"/>
        </w:rPr>
      </w:pPr>
      <w:r w:rsidRPr="0097326E">
        <w:rPr>
          <w:u w:val="single"/>
        </w:rPr>
        <w:t xml:space="preserve"> </w:t>
      </w:r>
      <w:r w:rsidRPr="00E92D91">
        <w:rPr>
          <w:rStyle w:val="Hyperlink"/>
        </w:rPr>
        <w:t xml:space="preserve"> </w:t>
      </w:r>
    </w:p>
    <w:p w14:paraId="5AF22EBB" w14:textId="4E5E93E0" w:rsidR="00AD6511" w:rsidRDefault="00AD6511" w:rsidP="00AD2A86">
      <w:pPr>
        <w:rPr>
          <w:rFonts w:eastAsia="Times New Roman"/>
        </w:rPr>
      </w:pPr>
    </w:p>
    <w:p w14:paraId="3785FD52" w14:textId="17F7AAC1" w:rsidR="00B41638" w:rsidRDefault="00B41638" w:rsidP="00B41638">
      <w:pPr>
        <w:rPr>
          <w:rFonts w:eastAsia="Times New Roman"/>
        </w:rPr>
      </w:pPr>
      <w:r>
        <w:rPr>
          <w:rFonts w:eastAsia="Times New Roman"/>
        </w:rPr>
        <w:t xml:space="preserve">          </w:t>
      </w:r>
    </w:p>
    <w:p w14:paraId="79382CC9" w14:textId="77777777" w:rsidR="00B41638" w:rsidRDefault="00B41638" w:rsidP="00B41638">
      <w:pPr>
        <w:rPr>
          <w:noProof/>
          <w:sz w:val="24"/>
          <w:szCs w:val="24"/>
        </w:rPr>
      </w:pPr>
    </w:p>
    <w:p w14:paraId="1AB1770E" w14:textId="77777777" w:rsidR="00B41638" w:rsidRDefault="00B41638" w:rsidP="00BF08C9">
      <w:pPr>
        <w:jc w:val="center"/>
        <w:rPr>
          <w:noProof/>
          <w:sz w:val="24"/>
          <w:szCs w:val="24"/>
        </w:rPr>
      </w:pPr>
    </w:p>
    <w:p w14:paraId="2531161A" w14:textId="77777777" w:rsidR="00B41638" w:rsidRDefault="00B41638" w:rsidP="00BF08C9">
      <w:pPr>
        <w:jc w:val="center"/>
        <w:rPr>
          <w:noProof/>
          <w:sz w:val="24"/>
          <w:szCs w:val="24"/>
        </w:rPr>
      </w:pPr>
    </w:p>
    <w:p w14:paraId="672997E5" w14:textId="77777777" w:rsidR="00B41638" w:rsidRDefault="00B41638" w:rsidP="00BF08C9">
      <w:pPr>
        <w:jc w:val="center"/>
        <w:rPr>
          <w:noProof/>
          <w:sz w:val="24"/>
          <w:szCs w:val="24"/>
        </w:rPr>
      </w:pPr>
    </w:p>
    <w:p w14:paraId="41B50BBA" w14:textId="77777777" w:rsidR="00B41638" w:rsidRDefault="00B41638" w:rsidP="00BF08C9">
      <w:pPr>
        <w:jc w:val="center"/>
        <w:rPr>
          <w:noProof/>
          <w:sz w:val="24"/>
          <w:szCs w:val="24"/>
        </w:rPr>
      </w:pPr>
    </w:p>
    <w:p w14:paraId="598FA8C0" w14:textId="77777777" w:rsidR="00B41638" w:rsidRDefault="00B41638" w:rsidP="00BF08C9">
      <w:pPr>
        <w:jc w:val="center"/>
        <w:rPr>
          <w:noProof/>
          <w:sz w:val="24"/>
          <w:szCs w:val="24"/>
        </w:rPr>
      </w:pPr>
    </w:p>
    <w:p w14:paraId="7749A0D8" w14:textId="77777777" w:rsidR="00B41638" w:rsidRDefault="00B41638" w:rsidP="00BF08C9">
      <w:pPr>
        <w:jc w:val="center"/>
        <w:rPr>
          <w:noProof/>
          <w:sz w:val="24"/>
          <w:szCs w:val="24"/>
        </w:rPr>
      </w:pPr>
    </w:p>
    <w:p w14:paraId="5EAC692A" w14:textId="77777777" w:rsidR="00B41638" w:rsidRDefault="00B41638" w:rsidP="00BF08C9">
      <w:pPr>
        <w:jc w:val="center"/>
        <w:rPr>
          <w:noProof/>
          <w:sz w:val="24"/>
          <w:szCs w:val="24"/>
        </w:rPr>
      </w:pPr>
    </w:p>
    <w:p w14:paraId="174B6347" w14:textId="77777777" w:rsidR="00B41638" w:rsidRDefault="00B41638" w:rsidP="00BF08C9">
      <w:pPr>
        <w:jc w:val="center"/>
        <w:rPr>
          <w:noProof/>
          <w:sz w:val="24"/>
          <w:szCs w:val="24"/>
        </w:rPr>
      </w:pPr>
    </w:p>
    <w:p w14:paraId="422C474D" w14:textId="77777777" w:rsidR="00B41638" w:rsidRDefault="00B41638" w:rsidP="00BF08C9">
      <w:pPr>
        <w:jc w:val="center"/>
        <w:rPr>
          <w:noProof/>
          <w:sz w:val="24"/>
          <w:szCs w:val="24"/>
        </w:rPr>
      </w:pPr>
    </w:p>
    <w:p w14:paraId="37B82AC4" w14:textId="77777777" w:rsidR="00B41638" w:rsidRDefault="00B41638" w:rsidP="00BF08C9">
      <w:pPr>
        <w:jc w:val="center"/>
        <w:rPr>
          <w:noProof/>
          <w:sz w:val="24"/>
          <w:szCs w:val="24"/>
        </w:rPr>
      </w:pPr>
    </w:p>
    <w:p w14:paraId="2F4D7A38" w14:textId="77777777" w:rsidR="00B41638" w:rsidRDefault="00B41638" w:rsidP="00BF08C9">
      <w:pPr>
        <w:jc w:val="center"/>
        <w:rPr>
          <w:noProof/>
          <w:sz w:val="24"/>
          <w:szCs w:val="24"/>
        </w:rPr>
      </w:pPr>
    </w:p>
    <w:p w14:paraId="4A568817" w14:textId="77777777" w:rsidR="00B41638" w:rsidRDefault="00B41638" w:rsidP="00BF08C9">
      <w:pPr>
        <w:jc w:val="center"/>
        <w:rPr>
          <w:noProof/>
          <w:sz w:val="24"/>
          <w:szCs w:val="24"/>
        </w:rPr>
      </w:pPr>
    </w:p>
    <w:p w14:paraId="74AFBAB6" w14:textId="77777777" w:rsidR="00B41638" w:rsidRDefault="00B41638" w:rsidP="00BF08C9">
      <w:pPr>
        <w:jc w:val="center"/>
        <w:rPr>
          <w:noProof/>
          <w:sz w:val="24"/>
          <w:szCs w:val="24"/>
        </w:rPr>
      </w:pPr>
    </w:p>
    <w:p w14:paraId="149AC896" w14:textId="77777777" w:rsidR="00B41638" w:rsidRDefault="00B41638" w:rsidP="00BF08C9">
      <w:pPr>
        <w:jc w:val="center"/>
        <w:rPr>
          <w:noProof/>
          <w:sz w:val="24"/>
          <w:szCs w:val="24"/>
        </w:rPr>
      </w:pPr>
    </w:p>
    <w:p w14:paraId="110DEEB3" w14:textId="77777777" w:rsidR="00B41638" w:rsidRDefault="00B41638" w:rsidP="00BF08C9">
      <w:pPr>
        <w:jc w:val="center"/>
        <w:rPr>
          <w:noProof/>
          <w:sz w:val="24"/>
          <w:szCs w:val="24"/>
        </w:rPr>
      </w:pPr>
    </w:p>
    <w:p w14:paraId="5E8AF216" w14:textId="77777777" w:rsidR="00B41638" w:rsidRDefault="00B41638" w:rsidP="00BF08C9">
      <w:pPr>
        <w:jc w:val="center"/>
        <w:rPr>
          <w:noProof/>
          <w:sz w:val="24"/>
          <w:szCs w:val="24"/>
        </w:rPr>
      </w:pPr>
    </w:p>
    <w:p w14:paraId="13762484" w14:textId="77777777" w:rsidR="00B41638" w:rsidRDefault="00B41638" w:rsidP="00BF08C9">
      <w:pPr>
        <w:jc w:val="center"/>
        <w:rPr>
          <w:noProof/>
          <w:sz w:val="24"/>
          <w:szCs w:val="24"/>
        </w:rPr>
      </w:pPr>
    </w:p>
    <w:p w14:paraId="55E8A3BB" w14:textId="04607630" w:rsidR="00B41638" w:rsidRDefault="00B41638" w:rsidP="00B41638">
      <w:pPr>
        <w:rPr>
          <w:noProof/>
          <w:sz w:val="24"/>
          <w:szCs w:val="24"/>
        </w:rPr>
      </w:pPr>
    </w:p>
    <w:p w14:paraId="03A2BD39" w14:textId="77777777" w:rsidR="00DC43D9" w:rsidRDefault="00DC43D9" w:rsidP="00B41638">
      <w:pPr>
        <w:rPr>
          <w:noProof/>
          <w:sz w:val="24"/>
          <w:szCs w:val="24"/>
        </w:rPr>
      </w:pPr>
    </w:p>
    <w:p w14:paraId="37561F12" w14:textId="77777777" w:rsidR="00B41638" w:rsidRPr="0086221C" w:rsidRDefault="00B41638" w:rsidP="00BF08C9">
      <w:pPr>
        <w:jc w:val="center"/>
        <w:rPr>
          <w:noProof/>
          <w:sz w:val="24"/>
          <w:szCs w:val="24"/>
        </w:rPr>
      </w:pPr>
    </w:p>
    <w:p w14:paraId="3C5ACFBE" w14:textId="77777777" w:rsidR="00B24E88" w:rsidRDefault="00B41638" w:rsidP="00607B96">
      <w:pPr>
        <w:pStyle w:val="1"/>
        <w:jc w:val="center"/>
        <w:rPr>
          <w:rFonts w:ascii="Gadugi" w:eastAsiaTheme="minorEastAsia" w:hAnsi="Gadugi" w:cstheme="minorBidi"/>
          <w:caps w:val="0"/>
          <w:noProof/>
          <w:color w:val="000000" w:themeColor="text1"/>
          <w:sz w:val="48"/>
          <w:szCs w:val="48"/>
          <w:u w:val="single"/>
          <w:rtl/>
          <w14:textOutline w14:w="12700" w14:cap="flat" w14:cmpd="sng" w14:algn="ctr">
            <w14:solidFill>
              <w14:srgbClr w14:val="000000"/>
            </w14:solidFill>
            <w14:prstDash w14:val="solid"/>
            <w14:round/>
          </w14:textOutline>
        </w:rPr>
      </w:pPr>
      <w:bookmarkStart w:id="14" w:name="_Bug_Report"/>
      <w:bookmarkEnd w:id="14"/>
      <w:r w:rsidRPr="0086221C">
        <w:rPr>
          <w:rFonts w:ascii="Gadugi" w:eastAsiaTheme="minorEastAsia" w:hAnsi="Gadugi" w:cstheme="minorBidi"/>
          <w:caps w:val="0"/>
          <w:noProof/>
          <w:color w:val="000000" w:themeColor="text1"/>
          <w:sz w:val="48"/>
          <w:szCs w:val="48"/>
          <w:u w:val="single"/>
          <w14:textOutline w14:w="12700" w14:cap="flat" w14:cmpd="sng" w14:algn="ctr">
            <w14:solidFill>
              <w14:srgbClr w14:val="000000"/>
            </w14:solidFill>
            <w14:prstDash w14:val="solid"/>
            <w14:round/>
          </w14:textOutline>
        </w:rPr>
        <w:t>Bug</w:t>
      </w:r>
      <w:r w:rsidRPr="00607B96">
        <w:rPr>
          <w:rFonts w:ascii="Gadugi" w:eastAsiaTheme="minorEastAsia" w:hAnsi="Gadugi" w:cstheme="minorBidi"/>
          <w:caps w:val="0"/>
          <w:noProof/>
          <w:color w:val="000000" w:themeColor="text1"/>
          <w:sz w:val="48"/>
          <w:szCs w:val="48"/>
          <w:u w:val="single"/>
          <w14:textOutline w14:w="12700" w14:cap="flat" w14:cmpd="sng" w14:algn="ctr">
            <w14:solidFill>
              <w14:srgbClr w14:val="000000"/>
            </w14:solidFill>
            <w14:prstDash w14:val="solid"/>
            <w14:round/>
          </w14:textOutline>
        </w:rPr>
        <w:t xml:space="preserve"> Report</w:t>
      </w:r>
    </w:p>
    <w:p w14:paraId="00D95D8E" w14:textId="77777777" w:rsidR="00B24E88" w:rsidRPr="00A3773B" w:rsidRDefault="00B24E88" w:rsidP="00B24E88">
      <w:pPr>
        <w:pStyle w:val="1"/>
        <w:jc w:val="center"/>
        <w:rPr>
          <w:noProof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24E88" w14:paraId="08755191" w14:textId="77777777" w:rsidTr="00B24E88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E6C08B" w14:textId="36F4B71C" w:rsidR="00B24E88" w:rsidRPr="00C61B16" w:rsidRDefault="00B24E88" w:rsidP="00C61B16">
            <w:pPr>
              <w:pStyle w:val="3"/>
              <w:rPr>
                <w:color w:val="0563C1" w:themeColor="hyperlink"/>
                <w:u w:val="single"/>
              </w:rPr>
            </w:pPr>
            <w:bookmarkStart w:id="15" w:name="_[BK-51]_Unnecessary_frame"/>
            <w:bookmarkEnd w:id="15"/>
            <w:r>
              <w:rPr>
                <w:rFonts w:eastAsia="Times New Roman"/>
              </w:rPr>
              <w:t>[BK-5</w:t>
            </w:r>
            <w:r>
              <w:rPr>
                <w:rFonts w:eastAsia="Times New Roman" w:hint="cs"/>
                <w:rtl/>
              </w:rPr>
              <w:t>1</w:t>
            </w:r>
            <w:r>
              <w:rPr>
                <w:rFonts w:eastAsia="Times New Roman"/>
              </w:rPr>
              <w:t>] </w:t>
            </w:r>
            <w:r w:rsidR="00C61B16">
              <w:rPr>
                <w:rStyle w:val="Hyperlink"/>
              </w:rPr>
              <w:t>Unnecessary frame under the meal:</w:t>
            </w:r>
            <w:r w:rsidRPr="00A320E5">
              <w:rPr>
                <w:rStyle w:val="Hyperlink"/>
                <w:rFonts w:eastAsia="Times New Roman"/>
              </w:rPr>
              <w:t xml:space="preserve"> "</w:t>
            </w:r>
            <w:r w:rsidR="00C61B16">
              <w:rPr>
                <w:rStyle w:val="Hyperlink"/>
                <w:rFonts w:eastAsia="Times New Roman" w:hint="cs"/>
                <w:rtl/>
              </w:rPr>
              <w:t>קריספי ציקן</w:t>
            </w:r>
            <w:r w:rsidRPr="00A320E5">
              <w:rPr>
                <w:rStyle w:val="Hyperlink"/>
                <w:rFonts w:eastAsia="Times New Roman"/>
              </w:rPr>
              <w:t>"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18/Jul/24  Updated: 18/Jul/24 </w:t>
            </w:r>
          </w:p>
        </w:tc>
      </w:tr>
      <w:tr w:rsidR="00B24E88" w14:paraId="644DC3A2" w14:textId="77777777" w:rsidTr="00B24E8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C6E814" w14:textId="77777777" w:rsidR="00B24E88" w:rsidRDefault="00B24E88" w:rsidP="00B24E8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C21288" w14:textId="77777777" w:rsidR="00B24E88" w:rsidRDefault="00B24E88" w:rsidP="00B24E8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B24E88" w14:paraId="56AC5C86" w14:textId="77777777" w:rsidTr="00B24E8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57064E" w14:textId="77777777" w:rsidR="00B24E88" w:rsidRDefault="00B24E88" w:rsidP="00B24E8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9999C2" w14:textId="77777777" w:rsidR="00B24E88" w:rsidRDefault="0050732B" w:rsidP="00B24E88">
            <w:pPr>
              <w:rPr>
                <w:rFonts w:eastAsia="Times New Roman"/>
              </w:rPr>
            </w:pPr>
            <w:hyperlink r:id="rId17" w:history="1">
              <w:r w:rsidR="00B24E88">
                <w:rPr>
                  <w:rStyle w:val="Hyperlink"/>
                  <w:rFonts w:eastAsia="Times New Roman"/>
                </w:rPr>
                <w:t>Burger King</w:t>
              </w:r>
            </w:hyperlink>
          </w:p>
        </w:tc>
      </w:tr>
      <w:tr w:rsidR="00B24E88" w14:paraId="5AF8369F" w14:textId="77777777" w:rsidTr="00B24E8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667199" w14:textId="77777777" w:rsidR="00B24E88" w:rsidRDefault="00B24E88" w:rsidP="00B24E8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20CA28" w14:textId="77777777" w:rsidR="00B24E88" w:rsidRDefault="00B24E88" w:rsidP="00B24E8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24E88" w14:paraId="7605ED64" w14:textId="77777777" w:rsidTr="00B24E8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5466A5" w14:textId="77777777" w:rsidR="00B24E88" w:rsidRDefault="00B24E88" w:rsidP="00B24E8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F2D5EE" w14:textId="77777777" w:rsidR="00B24E88" w:rsidRDefault="00B24E88" w:rsidP="00B24E8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24E88" w14:paraId="3E1D73BF" w14:textId="77777777" w:rsidTr="00B24E8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70FEAD" w14:textId="77777777" w:rsidR="00B24E88" w:rsidRDefault="00B24E88" w:rsidP="00B24E8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E71BAB" w14:textId="77777777" w:rsidR="00B24E88" w:rsidRDefault="00B24E88" w:rsidP="00B24E8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0AEE2D59" w14:textId="77777777" w:rsidR="00B24E88" w:rsidRDefault="00B24E88" w:rsidP="00B24E8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2703"/>
        <w:gridCol w:w="1802"/>
        <w:gridCol w:w="2703"/>
      </w:tblGrid>
      <w:tr w:rsidR="00B24E88" w14:paraId="7E20902A" w14:textId="77777777" w:rsidTr="00B24E8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4E6354" w14:textId="77777777" w:rsidR="00B24E88" w:rsidRDefault="00B24E88" w:rsidP="00B24E8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458FF7" w14:textId="77777777" w:rsidR="00B24E88" w:rsidRDefault="00B24E88" w:rsidP="00B24E8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B0D9B7" w14:textId="77777777" w:rsidR="00B24E88" w:rsidRDefault="00B24E88" w:rsidP="00B24E8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9CF2EE" w14:textId="533ADB7B" w:rsidR="00B24E88" w:rsidRDefault="00421276" w:rsidP="00B24E8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low</w:t>
            </w:r>
          </w:p>
        </w:tc>
      </w:tr>
      <w:tr w:rsidR="00B24E88" w14:paraId="5633E792" w14:textId="77777777" w:rsidTr="00B24E8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479744" w14:textId="77777777" w:rsidR="00B24E88" w:rsidRDefault="00B24E88" w:rsidP="00B24E8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82D6DB" w14:textId="77777777" w:rsidR="00B24E88" w:rsidRDefault="0050732B" w:rsidP="00B24E88">
            <w:pPr>
              <w:rPr>
                <w:rFonts w:eastAsia="Times New Roman"/>
              </w:rPr>
            </w:pPr>
            <w:hyperlink r:id="rId18" w:history="1">
              <w:r w:rsidR="00B24E88">
                <w:rPr>
                  <w:rStyle w:val="Hyperlink"/>
                  <w:rFonts w:eastAsia="Times New Roman"/>
                  <w:rtl/>
                </w:rPr>
                <w:t xml:space="preserve">יובל דוידוב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797083" w14:textId="77777777" w:rsidR="00B24E88" w:rsidRDefault="00B24E88" w:rsidP="00B24E8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DE5370" w14:textId="77777777" w:rsidR="00B24E88" w:rsidRDefault="00B24E88" w:rsidP="00B24E8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B24E88" w14:paraId="5C405856" w14:textId="77777777" w:rsidTr="00B24E8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47BDDB" w14:textId="77777777" w:rsidR="00B24E88" w:rsidRDefault="00B24E88" w:rsidP="00B24E8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4B5106" w14:textId="77777777" w:rsidR="00B24E88" w:rsidRDefault="00B24E88" w:rsidP="00B24E8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70448D" w14:textId="77777777" w:rsidR="00B24E88" w:rsidRDefault="00B24E88" w:rsidP="00B24E8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0281F4" w14:textId="77777777" w:rsidR="00B24E88" w:rsidRDefault="00B24E88" w:rsidP="00B24E8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B24E88" w14:paraId="6FBA369F" w14:textId="77777777" w:rsidTr="00B24E8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89CE42" w14:textId="77777777" w:rsidR="00B24E88" w:rsidRDefault="00B24E88" w:rsidP="00B24E8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BA8CD8" w14:textId="77777777" w:rsidR="00B24E88" w:rsidRDefault="00B24E88" w:rsidP="00B24E8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24E88" w14:paraId="3C51D603" w14:textId="77777777" w:rsidTr="00B24E8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CE7124" w14:textId="77777777" w:rsidR="00B24E88" w:rsidRDefault="00B24E88" w:rsidP="00B24E8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D743D3" w14:textId="77777777" w:rsidR="00B24E88" w:rsidRDefault="00B24E88" w:rsidP="00B24E8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24E88" w14:paraId="5636CE7B" w14:textId="77777777" w:rsidTr="00B24E8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8BFB58" w14:textId="77777777" w:rsidR="00B24E88" w:rsidRDefault="00B24E88" w:rsidP="00B24E8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363908" w14:textId="77777777" w:rsidR="00B24E88" w:rsidRDefault="00B24E88" w:rsidP="00B24E8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24E88" w14:paraId="21B67ECE" w14:textId="77777777" w:rsidTr="00B24E8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9C3814" w14:textId="77777777" w:rsidR="00B24E88" w:rsidRDefault="00B24E88" w:rsidP="00B24E8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200040" w14:textId="77777777" w:rsidR="00B24E88" w:rsidRDefault="00B24E88" w:rsidP="00B24E8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24E88" w14:paraId="09269217" w14:textId="77777777" w:rsidTr="00B24E8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712B5982" w14:textId="77777777" w:rsidR="00B24E88" w:rsidRDefault="00B24E88" w:rsidP="00B24E88">
            <w:pPr>
              <w:rPr>
                <w:rFonts w:eastAsia="Times New Roman"/>
                <w:b/>
                <w:bCs/>
              </w:rPr>
            </w:pPr>
            <w:r>
              <w:rPr>
                <w:rFonts w:eastAsia="Times New Roman"/>
                <w:b/>
                <w:bCs/>
              </w:rPr>
              <w:t>Environment: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7C29B503" w14:textId="3FAC5B95" w:rsidR="00421276" w:rsidRDefault="00B24E88" w:rsidP="00421276">
            <w:pPr>
              <w:pStyle w:val="NormalWeb"/>
            </w:pPr>
            <w:r>
              <w:t>iOS 17.5.1</w:t>
            </w:r>
            <w:r w:rsidR="00421276">
              <w:br/>
            </w:r>
            <w:r w:rsidR="00C61B16">
              <w:br/>
            </w:r>
            <w:r w:rsidR="00421276">
              <w:t>Android Ver 11: Realme GT Neo2 5G:RMX3370_11_A.098i</w:t>
            </w:r>
          </w:p>
          <w:p w14:paraId="2715C4AB" w14:textId="58422246" w:rsidR="00B24E88" w:rsidRDefault="00B24E88" w:rsidP="00421276">
            <w:pPr>
              <w:pStyle w:val="NormalWeb"/>
              <w:rPr>
                <w:rFonts w:eastAsia="Times New Roman"/>
              </w:rPr>
            </w:pPr>
          </w:p>
        </w:tc>
      </w:tr>
      <w:tr w:rsidR="00B24E88" w14:paraId="5AB445F9" w14:textId="77777777" w:rsidTr="00B24E8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BF3826" w14:textId="77777777" w:rsidR="00B24E88" w:rsidRDefault="00B24E88" w:rsidP="00B24E8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Attachments: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D9E1B1" w14:textId="3D00D28E" w:rsidR="00B24E88" w:rsidRDefault="00872AD3" w:rsidP="00B24E88">
            <w:pPr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anchor distT="0" distB="0" distL="114300" distR="114300" simplePos="0" relativeHeight="251723776" behindDoc="0" locked="0" layoutInCell="1" allowOverlap="1" wp14:anchorId="0F31FEF5" wp14:editId="20671592">
                  <wp:simplePos x="0" y="0"/>
                  <wp:positionH relativeFrom="column">
                    <wp:posOffset>1990676</wp:posOffset>
                  </wp:positionH>
                  <wp:positionV relativeFrom="page">
                    <wp:posOffset>139309</wp:posOffset>
                  </wp:positionV>
                  <wp:extent cx="1524000" cy="3333750"/>
                  <wp:effectExtent l="0" t="0" r="0" b="0"/>
                  <wp:wrapTopAndBottom/>
                  <wp:docPr id="17" name="תמונה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bug 51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3333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eastAsia="Times New Roman"/>
                <w:noProof/>
              </w:rPr>
              <w:drawing>
                <wp:anchor distT="0" distB="0" distL="114300" distR="114300" simplePos="0" relativeHeight="251724800" behindDoc="0" locked="0" layoutInCell="1" allowOverlap="1" wp14:anchorId="048E3ED0" wp14:editId="639A7743">
                  <wp:simplePos x="0" y="0"/>
                  <wp:positionH relativeFrom="column">
                    <wp:posOffset>183955</wp:posOffset>
                  </wp:positionH>
                  <wp:positionV relativeFrom="paragraph">
                    <wp:posOffset>124899</wp:posOffset>
                  </wp:positionV>
                  <wp:extent cx="1466850" cy="3293110"/>
                  <wp:effectExtent l="0" t="0" r="0" b="2540"/>
                  <wp:wrapTopAndBottom/>
                  <wp:docPr id="11" name="תמונה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bug 51 b.pn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850" cy="3293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50ED5944" w14:textId="77777777" w:rsidR="00B24E88" w:rsidRDefault="00B24E88" w:rsidP="00B24E8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24E88" w14:paraId="58041531" w14:textId="77777777" w:rsidTr="00C61B16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86708D" w14:textId="77777777" w:rsidR="00B24E88" w:rsidRDefault="00B24E88" w:rsidP="00B24E8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Severity: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DD6EE" w:themeFill="accent5" w:themeFillTint="66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98ABD0" w14:textId="45FEC64D" w:rsidR="00B24E88" w:rsidRDefault="00B24E88" w:rsidP="00C61B16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S</w:t>
            </w:r>
            <w:r w:rsidR="00C61B16">
              <w:rPr>
                <w:rFonts w:eastAsia="Times New Roman"/>
              </w:rPr>
              <w:t>5-Low</w:t>
            </w:r>
          </w:p>
        </w:tc>
      </w:tr>
    </w:tbl>
    <w:p w14:paraId="2FADCF58" w14:textId="77777777" w:rsidR="00B24E88" w:rsidRDefault="00B24E88" w:rsidP="00B24E88">
      <w:pPr>
        <w:rPr>
          <w:rFonts w:eastAsia="Times New Roman"/>
        </w:rPr>
      </w:pPr>
    </w:p>
    <w:p w14:paraId="39F834F1" w14:textId="77777777" w:rsidR="00B24E88" w:rsidRDefault="00B24E88" w:rsidP="00B24E88">
      <w:pPr>
        <w:rPr>
          <w:rFonts w:eastAsia="Times New Roman"/>
        </w:rPr>
      </w:pPr>
    </w:p>
    <w:p w14:paraId="0213D074" w14:textId="77777777" w:rsidR="00B24E88" w:rsidRDefault="00B24E88" w:rsidP="00B24E88">
      <w:pPr>
        <w:rPr>
          <w:rFonts w:eastAsia="Times New Roman"/>
        </w:rPr>
      </w:pPr>
    </w:p>
    <w:p w14:paraId="4D30AFE2" w14:textId="77777777" w:rsidR="00B24E88" w:rsidRDefault="00B24E88" w:rsidP="00B24E88">
      <w:pPr>
        <w:rPr>
          <w:rFonts w:eastAsia="Times New Roman"/>
        </w:rPr>
      </w:pPr>
    </w:p>
    <w:p w14:paraId="2D5B5162" w14:textId="77777777" w:rsidR="00421276" w:rsidRDefault="00421276" w:rsidP="00B24E88">
      <w:pPr>
        <w:rPr>
          <w:rFonts w:eastAsia="Times New Roman"/>
        </w:rPr>
      </w:pPr>
    </w:p>
    <w:p w14:paraId="234DDE17" w14:textId="77777777" w:rsidR="00421276" w:rsidRDefault="00421276" w:rsidP="00B24E88">
      <w:pPr>
        <w:rPr>
          <w:rFonts w:eastAsia="Times New Roman"/>
        </w:rPr>
      </w:pPr>
    </w:p>
    <w:p w14:paraId="7D4DE8C0" w14:textId="77777777" w:rsidR="00421276" w:rsidRDefault="00421276" w:rsidP="00B24E88">
      <w:pPr>
        <w:rPr>
          <w:rFonts w:eastAsia="Times New Roman"/>
        </w:rPr>
      </w:pPr>
    </w:p>
    <w:p w14:paraId="30E70A22" w14:textId="77777777" w:rsidR="00421276" w:rsidRDefault="00421276" w:rsidP="00B24E88">
      <w:pPr>
        <w:rPr>
          <w:rFonts w:eastAsia="Times New Roman"/>
        </w:rPr>
      </w:pPr>
    </w:p>
    <w:p w14:paraId="2A7C81E9" w14:textId="77777777" w:rsidR="00421276" w:rsidRDefault="00421276" w:rsidP="00B24E88">
      <w:pPr>
        <w:rPr>
          <w:rFonts w:eastAsia="Times New Roman"/>
        </w:rPr>
      </w:pPr>
    </w:p>
    <w:p w14:paraId="05908D08" w14:textId="77777777" w:rsidR="00421276" w:rsidRDefault="00421276" w:rsidP="00B24E88">
      <w:pPr>
        <w:rPr>
          <w:rFonts w:eastAsia="Times New Roman"/>
        </w:rPr>
      </w:pPr>
    </w:p>
    <w:p w14:paraId="157F2707" w14:textId="77777777" w:rsidR="00421276" w:rsidRDefault="00421276" w:rsidP="00B24E88">
      <w:pPr>
        <w:rPr>
          <w:rFonts w:eastAsia="Times New Roman"/>
        </w:rPr>
      </w:pPr>
    </w:p>
    <w:p w14:paraId="4A08F715" w14:textId="77777777" w:rsidR="00421276" w:rsidRDefault="00421276" w:rsidP="00B24E88">
      <w:pPr>
        <w:rPr>
          <w:rFonts w:eastAsia="Times New Roman"/>
        </w:rPr>
      </w:pPr>
    </w:p>
    <w:p w14:paraId="54FBBBAA" w14:textId="77777777" w:rsidR="00421276" w:rsidRDefault="00421276" w:rsidP="00B24E88">
      <w:pPr>
        <w:rPr>
          <w:rFonts w:eastAsia="Times New Roman"/>
        </w:rPr>
      </w:pPr>
    </w:p>
    <w:p w14:paraId="585B5D32" w14:textId="77777777" w:rsidR="00421276" w:rsidRDefault="00421276" w:rsidP="00B24E88">
      <w:pPr>
        <w:rPr>
          <w:rFonts w:eastAsia="Times New Roman"/>
        </w:rPr>
      </w:pPr>
    </w:p>
    <w:p w14:paraId="44132B58" w14:textId="77777777" w:rsidR="00421276" w:rsidRDefault="00421276" w:rsidP="00B24E88">
      <w:pPr>
        <w:rPr>
          <w:rFonts w:eastAsia="Times New Roman"/>
          <w:rtl/>
        </w:rPr>
      </w:pPr>
    </w:p>
    <w:p w14:paraId="5FD83E5A" w14:textId="77777777" w:rsidR="00B24E88" w:rsidRDefault="00B24E88" w:rsidP="00B24E88">
      <w:pPr>
        <w:rPr>
          <w:rFonts w:eastAsia="Times New Roman"/>
          <w:rtl/>
        </w:rPr>
      </w:pPr>
    </w:p>
    <w:tbl>
      <w:tblPr>
        <w:tblW w:w="5000" w:type="pct"/>
        <w:jc w:val="center"/>
        <w:tblCellSpacing w:w="0" w:type="dxa"/>
        <w:tblCellMar>
          <w:top w:w="20" w:type="dxa"/>
          <w:left w:w="20" w:type="dxa"/>
          <w:bottom w:w="20" w:type="dxa"/>
          <w:right w:w="20" w:type="dxa"/>
        </w:tblCellMar>
        <w:tblLook w:val="04A0" w:firstRow="1" w:lastRow="0" w:firstColumn="1" w:lastColumn="0" w:noHBand="0" w:noVBand="1"/>
      </w:tblPr>
      <w:tblGrid>
        <w:gridCol w:w="1186"/>
        <w:gridCol w:w="7840"/>
      </w:tblGrid>
      <w:tr w:rsidR="00B24E88" w14:paraId="54F254AD" w14:textId="77777777" w:rsidTr="00B24E88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05DCFDF5" w14:textId="77777777" w:rsidR="00B24E88" w:rsidRDefault="00B24E88" w:rsidP="00B24E88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0A074BC4" w14:textId="77777777" w:rsidR="00B24E88" w:rsidRDefault="00B24E88" w:rsidP="00B24E8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6FA74CB5" w14:textId="77777777" w:rsidR="00B24E88" w:rsidRDefault="00B24E88" w:rsidP="00B24E88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B24E88" w14:paraId="7EABF089" w14:textId="77777777" w:rsidTr="00B24E88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036B01F" w14:textId="77777777" w:rsidR="00B24E88" w:rsidRDefault="00B24E88" w:rsidP="00B24E88">
            <w:pPr>
              <w:pStyle w:val="NormalWeb"/>
            </w:pPr>
            <w:r>
              <w:rPr>
                <w:b/>
                <w:bCs/>
                <w:color w:val="DE350B"/>
              </w:rPr>
              <w:t>Steps to Reproduce:</w:t>
            </w:r>
          </w:p>
          <w:p w14:paraId="4D0F4C2F" w14:textId="77777777" w:rsidR="00B24E88" w:rsidRPr="001A6FD7" w:rsidRDefault="00B24E88" w:rsidP="00B24E8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1A6FD7">
              <w:rPr>
                <w:rFonts w:asciiTheme="minorHAnsi" w:eastAsia="Times New Roman" w:hAnsiTheme="minorHAnsi" w:cstheme="minorBidi"/>
                <w:sz w:val="22"/>
                <w:szCs w:val="22"/>
              </w:rPr>
              <w:t>1.Enter the app: “Burger King” in the mobile.</w:t>
            </w:r>
          </w:p>
          <w:p w14:paraId="5EEA8662" w14:textId="77777777" w:rsidR="00B24E88" w:rsidRPr="00913E02" w:rsidRDefault="00B24E88" w:rsidP="00B24E8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</w:rPr>
              <w:t>2.Click the “</w:t>
            </w: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התחל הזמנה</w:t>
            </w: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</w:rPr>
              <w:t>”.</w:t>
            </w:r>
          </w:p>
          <w:p w14:paraId="663247A0" w14:textId="77777777" w:rsidR="00B24E88" w:rsidRPr="00913E02" w:rsidRDefault="00B24E88" w:rsidP="00B24E8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</w:rPr>
              <w:t>3.Select “</w:t>
            </w: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להמשיך ללא התחברות</w:t>
            </w: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</w:rPr>
              <w:t>”.</w:t>
            </w:r>
          </w:p>
          <w:p w14:paraId="31F29FCA" w14:textId="44042594" w:rsidR="00B24E88" w:rsidRDefault="00B24E88" w:rsidP="00B24E8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</w:pP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</w:rPr>
              <w:t>4.Choose “</w:t>
            </w: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איסוף עצמי</w:t>
            </w:r>
            <w:r w:rsidR="005A77EA">
              <w:rPr>
                <w:rFonts w:asciiTheme="minorHAnsi" w:eastAsia="Times New Roman" w:hAnsiTheme="minorHAnsi" w:cstheme="minorBidi"/>
                <w:sz w:val="22"/>
                <w:szCs w:val="22"/>
              </w:rPr>
              <w:t>”.</w:t>
            </w:r>
          </w:p>
          <w:p w14:paraId="43E8D9FB" w14:textId="4C3CE7C6" w:rsidR="00B24E88" w:rsidRDefault="005A77EA" w:rsidP="00B24E8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>
              <w:rPr>
                <w:rFonts w:asciiTheme="minorHAnsi" w:eastAsia="Times New Roman" w:hAnsiTheme="minorHAnsi" w:cstheme="minorBidi"/>
                <w:sz w:val="22"/>
                <w:szCs w:val="22"/>
              </w:rPr>
              <w:t>5.</w:t>
            </w:r>
            <w:r w:rsidR="00B24E88" w:rsidRPr="00913E02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Choose </w:t>
            </w:r>
            <w:r w:rsidR="00B24E88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the branch: </w:t>
            </w:r>
            <w:r w:rsidR="00B24E88" w:rsidRPr="00913E02">
              <w:rPr>
                <w:rFonts w:asciiTheme="minorHAnsi" w:eastAsia="Times New Roman" w:hAnsiTheme="minorHAnsi" w:cstheme="minorBidi"/>
                <w:sz w:val="22"/>
                <w:szCs w:val="22"/>
              </w:rPr>
              <w:t>“</w:t>
            </w:r>
            <w:r w:rsidR="00B24E88">
              <w:rPr>
                <w:rFonts w:asciiTheme="minorHAnsi" w:eastAsia="Times New Roman" w:hAnsiTheme="minorHAnsi" w:cstheme="minorBidi" w:hint="cs"/>
                <w:sz w:val="22"/>
                <w:szCs w:val="22"/>
                <w:rtl/>
              </w:rPr>
              <w:t>חולון</w:t>
            </w:r>
            <w:r w:rsidR="00B24E88">
              <w:rPr>
                <w:rFonts w:asciiTheme="minorHAnsi" w:eastAsia="Times New Roman" w:hAnsiTheme="minorHAnsi" w:cstheme="minorBidi"/>
                <w:sz w:val="22"/>
                <w:szCs w:val="22"/>
              </w:rPr>
              <w:t>”</w:t>
            </w:r>
          </w:p>
          <w:p w14:paraId="56FF449B" w14:textId="2A057653" w:rsidR="00B24E88" w:rsidRDefault="00F962C9" w:rsidP="00B24E8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>
              <w:rPr>
                <w:rFonts w:asciiTheme="minorHAnsi" w:eastAsia="Times New Roman" w:hAnsiTheme="minorHAnsi" w:cstheme="minorBidi"/>
                <w:sz w:val="22"/>
                <w:szCs w:val="22"/>
              </w:rPr>
              <w:t>6</w:t>
            </w:r>
            <w:r w:rsidR="00B24E88">
              <w:rPr>
                <w:rFonts w:asciiTheme="minorHAnsi" w:eastAsia="Times New Roman" w:hAnsiTheme="minorHAnsi" w:cstheme="minorBidi"/>
                <w:sz w:val="22"/>
                <w:szCs w:val="22"/>
              </w:rPr>
              <w:t>.Click the “</w:t>
            </w:r>
            <w:r w:rsidR="00B24E88">
              <w:rPr>
                <w:rFonts w:asciiTheme="minorHAnsi" w:eastAsia="Times New Roman" w:hAnsiTheme="minorHAnsi" w:cstheme="minorBidi" w:hint="cs"/>
                <w:sz w:val="22"/>
                <w:szCs w:val="22"/>
                <w:rtl/>
              </w:rPr>
              <w:t>מוצרי עוף</w:t>
            </w:r>
            <w:r w:rsidR="00B24E88">
              <w:rPr>
                <w:rFonts w:asciiTheme="minorHAnsi" w:eastAsia="Times New Roman" w:hAnsiTheme="minorHAnsi" w:cstheme="minorBidi"/>
                <w:sz w:val="22"/>
                <w:szCs w:val="22"/>
              </w:rPr>
              <w:t>”</w:t>
            </w:r>
            <w:r w:rsidR="00B24E88">
              <w:rPr>
                <w:rFonts w:asciiTheme="minorHAnsi" w:eastAsia="Times New Roman" w:hAnsiTheme="minorHAnsi" w:cstheme="minorBidi" w:hint="cs"/>
                <w:sz w:val="22"/>
                <w:szCs w:val="22"/>
                <w:rtl/>
              </w:rPr>
              <w:t>.</w:t>
            </w:r>
          </w:p>
          <w:p w14:paraId="1611DED3" w14:textId="77777777" w:rsidR="00B24E88" w:rsidRPr="001A6FD7" w:rsidRDefault="00B24E88" w:rsidP="00B24E88">
            <w:pPr>
              <w:pStyle w:val="NormalWeb"/>
              <w:rPr>
                <w:b/>
                <w:bCs/>
                <w:color w:val="DE350B"/>
              </w:rPr>
            </w:pPr>
            <w:r>
              <w:rPr>
                <w:b/>
                <w:bCs/>
                <w:color w:val="DE350B"/>
              </w:rPr>
              <w:t>Actual Result:</w:t>
            </w:r>
          </w:p>
          <w:p w14:paraId="469E058A" w14:textId="0A08DEC0" w:rsidR="00B24E88" w:rsidRPr="00941116" w:rsidRDefault="00B24E88" w:rsidP="00B24E88">
            <w:pPr>
              <w:pStyle w:val="NormalWeb"/>
              <w:rPr>
                <w:rFonts w:asciiTheme="minorHAnsi" w:hAnsiTheme="minorHAnsi" w:cstheme="minorBidi"/>
                <w:sz w:val="22"/>
                <w:szCs w:val="22"/>
              </w:rPr>
            </w:pPr>
            <w:r>
              <w:rPr>
                <w:rFonts w:asciiTheme="minorHAnsi" w:hAnsiTheme="minorHAnsi" w:cstheme="minorBidi"/>
                <w:sz w:val="22"/>
                <w:szCs w:val="22"/>
              </w:rPr>
              <w:t>Unnecessary frame under the meal</w:t>
            </w:r>
            <w:r w:rsidR="00941116">
              <w:rPr>
                <w:rFonts w:asciiTheme="minorHAnsi" w:hAnsiTheme="minorHAnsi" w:cstheme="minorBidi"/>
                <w:sz w:val="22"/>
                <w:szCs w:val="22"/>
              </w:rPr>
              <w:t xml:space="preserve">: </w:t>
            </w:r>
            <w:r w:rsidR="00941116">
              <w:rPr>
                <w:rFonts w:asciiTheme="minorHAnsi" w:hAnsiTheme="minorHAnsi" w:cstheme="minorBidi" w:hint="cs"/>
                <w:sz w:val="22"/>
                <w:szCs w:val="22"/>
                <w:rtl/>
              </w:rPr>
              <w:t>קריספי ציקן</w:t>
            </w:r>
            <w:r w:rsidR="00941116">
              <w:rPr>
                <w:rFonts w:asciiTheme="minorHAnsi" w:hAnsiTheme="minorHAnsi" w:cstheme="minorBidi"/>
                <w:sz w:val="22"/>
                <w:szCs w:val="22"/>
              </w:rPr>
              <w:t>.</w:t>
            </w:r>
          </w:p>
          <w:p w14:paraId="37476483" w14:textId="77777777" w:rsidR="00B24E88" w:rsidRDefault="00B24E88" w:rsidP="00B24E88">
            <w:pPr>
              <w:pStyle w:val="NormalWeb"/>
            </w:pPr>
            <w:r>
              <w:rPr>
                <w:b/>
                <w:bCs/>
                <w:color w:val="DE350B"/>
              </w:rPr>
              <w:t>Expected Result:</w:t>
            </w:r>
          </w:p>
          <w:p w14:paraId="48E7C636" w14:textId="63F93513" w:rsidR="00B24E88" w:rsidRDefault="00C61B16" w:rsidP="00B24E88">
            <w:pPr>
              <w:rPr>
                <w:rFonts w:eastAsia="Times New Roman"/>
                <w:rtl/>
              </w:rPr>
            </w:pPr>
            <w:r>
              <w:t>The appearance of the meals without any frames.</w:t>
            </w:r>
          </w:p>
        </w:tc>
      </w:tr>
    </w:tbl>
    <w:p w14:paraId="2537BFB1" w14:textId="77777777" w:rsidR="00B24E88" w:rsidRDefault="00B24E88" w:rsidP="00B24E88">
      <w:pPr>
        <w:rPr>
          <w:rFonts w:eastAsia="Times New Roman"/>
        </w:rPr>
      </w:pPr>
    </w:p>
    <w:p w14:paraId="2A41255C" w14:textId="77777777" w:rsidR="00B24E88" w:rsidRDefault="00B24E88" w:rsidP="00B24E88">
      <w:pPr>
        <w:rPr>
          <w:rFonts w:eastAsia="Times New Roman"/>
          <w:rtl/>
        </w:rPr>
      </w:pPr>
      <w:r>
        <w:rPr>
          <w:rFonts w:eastAsia="Times New Roman"/>
        </w:rPr>
        <w:br/>
      </w:r>
    </w:p>
    <w:p w14:paraId="47A6C8EF" w14:textId="77777777" w:rsidR="00B24E88" w:rsidRDefault="00B24E88" w:rsidP="00B24E88">
      <w:pPr>
        <w:rPr>
          <w:rFonts w:eastAsia="Times New Roman"/>
          <w:rtl/>
        </w:rPr>
      </w:pPr>
    </w:p>
    <w:p w14:paraId="64776206" w14:textId="77777777" w:rsidR="00B24E88" w:rsidRDefault="00B24E88" w:rsidP="00B24E88">
      <w:pPr>
        <w:rPr>
          <w:rFonts w:eastAsia="Times New Roman"/>
          <w:rtl/>
        </w:rPr>
      </w:pPr>
    </w:p>
    <w:p w14:paraId="52F85AEB" w14:textId="77777777" w:rsidR="00B24E88" w:rsidRDefault="00B24E88" w:rsidP="00B24E88">
      <w:pPr>
        <w:rPr>
          <w:rFonts w:eastAsia="Times New Roman"/>
          <w:rtl/>
        </w:rPr>
      </w:pPr>
    </w:p>
    <w:p w14:paraId="1CC4C1F0" w14:textId="77777777" w:rsidR="00B24E88" w:rsidRDefault="00B24E88" w:rsidP="00B24E88">
      <w:pPr>
        <w:rPr>
          <w:rFonts w:eastAsia="Times New Roman"/>
          <w:rtl/>
        </w:rPr>
      </w:pPr>
    </w:p>
    <w:p w14:paraId="4350E27D" w14:textId="77777777" w:rsidR="00B24E88" w:rsidRDefault="00B24E88" w:rsidP="00B24E88">
      <w:pPr>
        <w:rPr>
          <w:rFonts w:eastAsia="Times New Roman"/>
          <w:rtl/>
        </w:rPr>
      </w:pPr>
    </w:p>
    <w:p w14:paraId="2E72A331" w14:textId="77777777" w:rsidR="00421276" w:rsidRDefault="00421276" w:rsidP="00B24E88">
      <w:pPr>
        <w:rPr>
          <w:noProof/>
        </w:rPr>
      </w:pPr>
    </w:p>
    <w:p w14:paraId="7EEB4891" w14:textId="77777777" w:rsidR="00421276" w:rsidRDefault="00421276" w:rsidP="00B24E88">
      <w:pPr>
        <w:rPr>
          <w:noProof/>
        </w:rPr>
      </w:pPr>
    </w:p>
    <w:p w14:paraId="234BE49B" w14:textId="77777777" w:rsidR="00421276" w:rsidRDefault="00421276" w:rsidP="00B24E88">
      <w:pPr>
        <w:rPr>
          <w:noProof/>
        </w:rPr>
      </w:pPr>
    </w:p>
    <w:p w14:paraId="318DC096" w14:textId="77777777" w:rsidR="00421276" w:rsidRDefault="00421276" w:rsidP="00B24E88">
      <w:pPr>
        <w:rPr>
          <w:noProof/>
        </w:rPr>
      </w:pPr>
    </w:p>
    <w:p w14:paraId="26220FC3" w14:textId="77777777" w:rsidR="00421276" w:rsidRDefault="00421276" w:rsidP="00B24E88">
      <w:pPr>
        <w:rPr>
          <w:noProof/>
        </w:rPr>
      </w:pPr>
    </w:p>
    <w:p w14:paraId="03C37A72" w14:textId="77777777" w:rsidR="00421276" w:rsidRDefault="00421276" w:rsidP="00B24E88">
      <w:pPr>
        <w:rPr>
          <w:noProof/>
        </w:rPr>
      </w:pPr>
    </w:p>
    <w:p w14:paraId="20BDCF3E" w14:textId="20430F18" w:rsidR="00B41638" w:rsidRPr="00B24E88" w:rsidRDefault="00B41638" w:rsidP="00B24E88">
      <w:pPr>
        <w:rPr>
          <w:rFonts w:eastAsia="Times New Roman"/>
        </w:rPr>
      </w:pPr>
      <w:r w:rsidRPr="00A3773B">
        <w:rPr>
          <w:noProof/>
        </w:rPr>
        <w:br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53D25DB5" w14:textId="77777777" w:rsidTr="00B41638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17E5A8" w14:textId="1F8027EB" w:rsidR="00B41638" w:rsidRDefault="00B41638" w:rsidP="00B41638">
            <w:pPr>
              <w:pStyle w:val="3"/>
              <w:rPr>
                <w:rFonts w:eastAsia="Times New Roman"/>
                <w:sz w:val="27"/>
                <w:szCs w:val="27"/>
              </w:rPr>
            </w:pPr>
            <w:bookmarkStart w:id="16" w:name="_[BK-50]_Clicking_on"/>
            <w:bookmarkEnd w:id="16"/>
            <w:r>
              <w:rPr>
                <w:rFonts w:eastAsia="Times New Roman"/>
              </w:rPr>
              <w:t>[BK-50] </w:t>
            </w:r>
            <w:r w:rsidR="00A320E5" w:rsidRPr="00A320E5">
              <w:rPr>
                <w:rStyle w:val="Hyperlink"/>
                <w:rFonts w:eastAsia="Times New Roman"/>
              </w:rPr>
              <w:t xml:space="preserve">Clicking on </w:t>
            </w:r>
            <w:r w:rsidR="008C2840">
              <w:rPr>
                <w:rStyle w:val="Hyperlink"/>
                <w:rFonts w:eastAsia="Times New Roman" w:hint="cs"/>
                <w:rtl/>
              </w:rPr>
              <w:t>"</w:t>
            </w:r>
            <w:r w:rsidR="008C2840">
              <w:rPr>
                <w:rStyle w:val="Hyperlink"/>
                <w:rFonts w:hint="cs"/>
                <w:rtl/>
              </w:rPr>
              <w:t>לתשלום"</w:t>
            </w:r>
            <w:r w:rsidR="00A320E5" w:rsidRPr="00A320E5">
              <w:rPr>
                <w:rStyle w:val="Hyperlink"/>
                <w:rFonts w:eastAsia="Times New Roman"/>
              </w:rPr>
              <w:t xml:space="preserve"> takes me to "</w:t>
            </w:r>
            <w:r w:rsidR="00A320E5">
              <w:rPr>
                <w:rStyle w:val="Hyperlink"/>
                <w:rFonts w:eastAsia="Times New Roman" w:hint="cs"/>
                <w:rtl/>
              </w:rPr>
              <w:t>ארוחת וופר</w:t>
            </w:r>
            <w:r w:rsidR="00A320E5" w:rsidRPr="00A320E5">
              <w:rPr>
                <w:rStyle w:val="Hyperlink"/>
                <w:rFonts w:eastAsia="Times New Roman"/>
              </w:rPr>
              <w:t>"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18/Jul/24  Updated: 18/Jul/24 </w:t>
            </w:r>
          </w:p>
        </w:tc>
      </w:tr>
      <w:tr w:rsidR="00B41638" w14:paraId="3745C15A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61D66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69F0B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B41638" w14:paraId="1DD024EB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177E2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04E14" w14:textId="77777777" w:rsidR="00B41638" w:rsidRDefault="0050732B" w:rsidP="00B41638">
            <w:pPr>
              <w:rPr>
                <w:rFonts w:eastAsia="Times New Roman"/>
              </w:rPr>
            </w:pPr>
            <w:hyperlink r:id="rId21" w:history="1">
              <w:r w:rsidR="00B41638">
                <w:rPr>
                  <w:rStyle w:val="Hyperlink"/>
                  <w:rFonts w:eastAsia="Times New Roman"/>
                </w:rPr>
                <w:t>Burger King</w:t>
              </w:r>
            </w:hyperlink>
          </w:p>
        </w:tc>
      </w:tr>
      <w:tr w:rsidR="00B41638" w14:paraId="66C1A38D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25021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CD36F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556E7CE0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AC368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B5D9B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2961BC35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B9821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017E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257DF514" w14:textId="77777777" w:rsidR="00B41638" w:rsidRDefault="00B41638" w:rsidP="00B41638">
      <w:pPr>
        <w:rPr>
          <w:rFonts w:eastAsia="Times New Roman"/>
        </w:rPr>
      </w:pPr>
      <w:bookmarkStart w:id="17" w:name="_[BK-50]_There_is"/>
      <w:bookmarkEnd w:id="17"/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2703"/>
        <w:gridCol w:w="1802"/>
        <w:gridCol w:w="2703"/>
      </w:tblGrid>
      <w:tr w:rsidR="00B41638" w14:paraId="7F4B9875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2FC01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E99C5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20331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54BFB6" w14:textId="6EC5417B" w:rsidR="00B41638" w:rsidRDefault="00A320E5" w:rsidP="00B41638">
            <w:pPr>
              <w:rPr>
                <w:rFonts w:eastAsia="Times New Roman"/>
              </w:rPr>
            </w:pPr>
            <w:r>
              <w:rPr>
                <w:rFonts w:eastAsia="Times New Roman" w:hint="cs"/>
              </w:rPr>
              <w:t>H</w:t>
            </w:r>
            <w:r>
              <w:rPr>
                <w:rFonts w:eastAsia="Times New Roman"/>
              </w:rPr>
              <w:t>igh</w:t>
            </w:r>
            <w:r w:rsidR="00B41638">
              <w:rPr>
                <w:rFonts w:eastAsia="Times New Roman"/>
              </w:rPr>
              <w:t xml:space="preserve"> </w:t>
            </w:r>
          </w:p>
        </w:tc>
      </w:tr>
      <w:tr w:rsidR="00B41638" w14:paraId="0FE77040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24BD9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88F6EF" w14:textId="77777777" w:rsidR="00B41638" w:rsidRDefault="0050732B" w:rsidP="00B41638">
            <w:pPr>
              <w:rPr>
                <w:rFonts w:eastAsia="Times New Roman"/>
              </w:rPr>
            </w:pPr>
            <w:hyperlink r:id="rId22" w:history="1">
              <w:r w:rsidR="00B41638">
                <w:rPr>
                  <w:rStyle w:val="Hyperlink"/>
                  <w:rFonts w:eastAsia="Times New Roman"/>
                  <w:rtl/>
                </w:rPr>
                <w:t xml:space="preserve">יובל דוידוב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75FC7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62A88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B41638" w14:paraId="77B681CA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CA05B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4B103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BA88D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207F0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B41638" w14:paraId="6BE4503A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9E167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CFFB3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62098244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E6C19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9CEBA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64BA2DCD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D75CA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0AF08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3A16A590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7C0B9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D615F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DC10C0" w14:paraId="5D8CC317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3BF72997" w14:textId="754E76E9" w:rsidR="00DC10C0" w:rsidRDefault="00DC10C0" w:rsidP="00DC10C0">
            <w:pPr>
              <w:rPr>
                <w:rFonts w:eastAsia="Times New Roman"/>
                <w:b/>
                <w:bCs/>
              </w:rPr>
            </w:pPr>
            <w:r>
              <w:rPr>
                <w:rFonts w:eastAsia="Times New Roman"/>
                <w:b/>
                <w:bCs/>
              </w:rPr>
              <w:t>Environment: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14034C24" w14:textId="31E63D5D" w:rsidR="00DC10C0" w:rsidRDefault="00DC10C0" w:rsidP="00DC10C0">
            <w:pPr>
              <w:rPr>
                <w:rFonts w:eastAsia="Times New Roman"/>
              </w:rPr>
            </w:pPr>
            <w:r>
              <w:t>iOS 17.5.1</w:t>
            </w:r>
          </w:p>
        </w:tc>
      </w:tr>
      <w:tr w:rsidR="00B41638" w14:paraId="266E32BF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DA5B8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Attachments: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F7330D" w14:textId="51FA06DF" w:rsidR="00B41638" w:rsidRDefault="003253BE" w:rsidP="00B41638">
            <w:pPr>
              <w:rPr>
                <w:rFonts w:eastAsia="Times New Roman"/>
              </w:rPr>
            </w:pPr>
            <w:r>
              <w:rPr>
                <w:noProof/>
              </w:rPr>
              <w:object w:dxaOrig="1520" w:dyaOrig="985" w14:anchorId="4326993D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8pt;height:48pt" o:ole="">
                  <v:imagedata r:id="rId23" o:title=""/>
                </v:shape>
                <o:OLEObject Type="Embed" ProgID="Package" ShapeID="_x0000_i1025" DrawAspect="Icon" ObjectID="_1790159768" r:id="rId24"/>
              </w:object>
            </w:r>
          </w:p>
        </w:tc>
      </w:tr>
    </w:tbl>
    <w:p w14:paraId="6C9D85A1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6611C9BC" w14:textId="77777777" w:rsidTr="00872AD3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1C585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Severity: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0000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7560DD" w14:textId="0A009229" w:rsidR="00B41638" w:rsidRDefault="00872AD3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S1- Show Stopper</w:t>
            </w:r>
          </w:p>
        </w:tc>
      </w:tr>
    </w:tbl>
    <w:p w14:paraId="413F3C4E" w14:textId="77777777" w:rsidR="00BC3EB8" w:rsidRDefault="00BC3EB8" w:rsidP="00B41638">
      <w:pPr>
        <w:rPr>
          <w:rFonts w:eastAsia="Times New Roman"/>
        </w:rPr>
      </w:pPr>
    </w:p>
    <w:p w14:paraId="53D043CD" w14:textId="77777777" w:rsidR="000B5416" w:rsidRDefault="000B5416" w:rsidP="00B41638">
      <w:pPr>
        <w:rPr>
          <w:rFonts w:eastAsia="Times New Roman"/>
        </w:rPr>
      </w:pPr>
    </w:p>
    <w:p w14:paraId="7DB43DD1" w14:textId="77777777" w:rsidR="000B5416" w:rsidRDefault="000B5416" w:rsidP="00B41638">
      <w:pPr>
        <w:rPr>
          <w:rFonts w:eastAsia="Times New Roman"/>
        </w:rPr>
      </w:pPr>
    </w:p>
    <w:p w14:paraId="5700DA6C" w14:textId="77777777" w:rsidR="000B5416" w:rsidRDefault="000B5416" w:rsidP="00B41638">
      <w:pPr>
        <w:rPr>
          <w:rFonts w:eastAsia="Times New Roman"/>
          <w:rtl/>
        </w:rPr>
      </w:pPr>
    </w:p>
    <w:p w14:paraId="110DA822" w14:textId="77777777" w:rsidR="00B24E88" w:rsidRDefault="00B24E88" w:rsidP="00B41638">
      <w:pPr>
        <w:rPr>
          <w:rFonts w:eastAsia="Times New Roman"/>
          <w:rtl/>
        </w:rPr>
      </w:pPr>
    </w:p>
    <w:p w14:paraId="53F7E835" w14:textId="77777777" w:rsidR="00B24E88" w:rsidRDefault="00B24E88" w:rsidP="00B41638">
      <w:pPr>
        <w:rPr>
          <w:rFonts w:eastAsia="Times New Roman"/>
          <w:rtl/>
        </w:rPr>
      </w:pPr>
    </w:p>
    <w:p w14:paraId="33CA7BE5" w14:textId="77777777" w:rsidR="00F32D9C" w:rsidRDefault="00F32D9C" w:rsidP="00B41638">
      <w:pPr>
        <w:rPr>
          <w:rFonts w:eastAsia="Times New Roman"/>
          <w:rtl/>
        </w:rPr>
      </w:pPr>
    </w:p>
    <w:tbl>
      <w:tblPr>
        <w:tblW w:w="5000" w:type="pct"/>
        <w:jc w:val="center"/>
        <w:tblCellSpacing w:w="0" w:type="dxa"/>
        <w:tblCellMar>
          <w:top w:w="20" w:type="dxa"/>
          <w:left w:w="20" w:type="dxa"/>
          <w:bottom w:w="20" w:type="dxa"/>
          <w:right w:w="20" w:type="dxa"/>
        </w:tblCellMar>
        <w:tblLook w:val="04A0" w:firstRow="1" w:lastRow="0" w:firstColumn="1" w:lastColumn="0" w:noHBand="0" w:noVBand="1"/>
      </w:tblPr>
      <w:tblGrid>
        <w:gridCol w:w="1186"/>
        <w:gridCol w:w="7840"/>
      </w:tblGrid>
      <w:tr w:rsidR="00B41638" w14:paraId="30B6B519" w14:textId="77777777" w:rsidTr="00B41638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7B44D619" w14:textId="77777777" w:rsidR="00B41638" w:rsidRDefault="00B41638" w:rsidP="00B41638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1AD6779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6C4E405E" w14:textId="77777777" w:rsidR="00B41638" w:rsidRDefault="00B41638" w:rsidP="00B41638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B41638" w14:paraId="6DED753B" w14:textId="77777777" w:rsidTr="00B41638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1085082" w14:textId="77777777" w:rsidR="00B41638" w:rsidRDefault="00B41638" w:rsidP="00B41638">
            <w:pPr>
              <w:pStyle w:val="NormalWeb"/>
            </w:pPr>
            <w:r>
              <w:rPr>
                <w:b/>
                <w:bCs/>
                <w:color w:val="DE350B"/>
              </w:rPr>
              <w:t>Steps to Reproduce:</w:t>
            </w:r>
          </w:p>
          <w:p w14:paraId="07055689" w14:textId="77777777" w:rsidR="00B41638" w:rsidRPr="001A6FD7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1A6FD7">
              <w:rPr>
                <w:rFonts w:asciiTheme="minorHAnsi" w:eastAsia="Times New Roman" w:hAnsiTheme="minorHAnsi" w:cstheme="minorBidi"/>
                <w:sz w:val="22"/>
                <w:szCs w:val="22"/>
              </w:rPr>
              <w:t>1.Enter the app: “Burger King” in the mobile.</w:t>
            </w:r>
          </w:p>
          <w:p w14:paraId="56A1E621" w14:textId="77777777" w:rsidR="00B24E88" w:rsidRPr="00913E02" w:rsidRDefault="00B24E88" w:rsidP="00B24E8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</w:rPr>
              <w:t>2.Click the “</w:t>
            </w: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התחל הזמנה</w:t>
            </w: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</w:rPr>
              <w:t>”.</w:t>
            </w:r>
          </w:p>
          <w:p w14:paraId="1C066931" w14:textId="77777777" w:rsidR="00B24E88" w:rsidRPr="00913E02" w:rsidRDefault="00B24E88" w:rsidP="00B24E8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</w:rPr>
              <w:t>3.Select “</w:t>
            </w: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להמשיך ללא התחברות</w:t>
            </w: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</w:rPr>
              <w:t>”.</w:t>
            </w:r>
          </w:p>
          <w:p w14:paraId="7B70BC07" w14:textId="77777777" w:rsidR="00B24E88" w:rsidRDefault="00B24E88" w:rsidP="00B24E8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</w:pP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</w:rPr>
              <w:t>4.Choose “</w:t>
            </w: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איסוף עצמי</w:t>
            </w:r>
            <w:r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” </w:t>
            </w:r>
            <w:r>
              <w:rPr>
                <w:rFonts w:asciiTheme="minorHAnsi" w:eastAsia="Times New Roman" w:hAnsiTheme="minorHAnsi" w:cstheme="minorBidi" w:hint="cs"/>
                <w:sz w:val="22"/>
                <w:szCs w:val="22"/>
                <w:rtl/>
              </w:rPr>
              <w:t>.</w:t>
            </w:r>
          </w:p>
          <w:p w14:paraId="7D3D9054" w14:textId="29507BF7" w:rsidR="008F7C46" w:rsidRDefault="006043D0" w:rsidP="00B24E8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>
              <w:rPr>
                <w:rFonts w:asciiTheme="minorHAnsi" w:eastAsia="Times New Roman" w:hAnsiTheme="minorHAnsi" w:cstheme="minorBidi"/>
                <w:sz w:val="22"/>
                <w:szCs w:val="22"/>
              </w:rPr>
              <w:t>5.</w:t>
            </w:r>
            <w:r w:rsidR="00B24E88" w:rsidRPr="00913E02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Choose </w:t>
            </w:r>
            <w:r w:rsidR="00B24E88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the branch: </w:t>
            </w:r>
            <w:r w:rsidR="00B24E88" w:rsidRPr="00913E02">
              <w:rPr>
                <w:rFonts w:asciiTheme="minorHAnsi" w:eastAsia="Times New Roman" w:hAnsiTheme="minorHAnsi" w:cstheme="minorBidi"/>
                <w:sz w:val="22"/>
                <w:szCs w:val="22"/>
              </w:rPr>
              <w:t>“</w:t>
            </w:r>
            <w:r w:rsidR="00B24E88">
              <w:rPr>
                <w:rFonts w:asciiTheme="minorHAnsi" w:eastAsia="Times New Roman" w:hAnsiTheme="minorHAnsi" w:cstheme="minorBidi" w:hint="cs"/>
                <w:sz w:val="22"/>
                <w:szCs w:val="22"/>
                <w:rtl/>
              </w:rPr>
              <w:t>חולון</w:t>
            </w:r>
            <w:r w:rsidR="00B24E88">
              <w:rPr>
                <w:rFonts w:asciiTheme="minorHAnsi" w:eastAsia="Times New Roman" w:hAnsiTheme="minorHAnsi" w:cstheme="minorBidi"/>
                <w:sz w:val="22"/>
                <w:szCs w:val="22"/>
              </w:rPr>
              <w:t>”</w:t>
            </w:r>
            <w:r>
              <w:rPr>
                <w:rFonts w:asciiTheme="minorHAnsi" w:eastAsia="Times New Roman" w:hAnsiTheme="minorHAnsi" w:cstheme="minorBidi"/>
                <w:sz w:val="22"/>
                <w:szCs w:val="22"/>
              </w:rPr>
              <w:t>.</w:t>
            </w:r>
          </w:p>
          <w:p w14:paraId="21EFA6A4" w14:textId="07AB0E0B" w:rsidR="0066677A" w:rsidRDefault="006043D0" w:rsidP="00B24E8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>
              <w:rPr>
                <w:rFonts w:asciiTheme="minorHAnsi" w:eastAsia="Times New Roman" w:hAnsiTheme="minorHAnsi" w:cstheme="minorBidi"/>
                <w:sz w:val="22"/>
                <w:szCs w:val="22"/>
              </w:rPr>
              <w:t>6</w:t>
            </w:r>
            <w:r w:rsidR="0066677A">
              <w:rPr>
                <w:rFonts w:asciiTheme="minorHAnsi" w:eastAsia="Times New Roman" w:hAnsiTheme="minorHAnsi" w:cstheme="minorBidi"/>
                <w:sz w:val="22"/>
                <w:szCs w:val="22"/>
              </w:rPr>
              <w:t>.</w:t>
            </w:r>
            <w:r w:rsidR="00DB7AFA">
              <w:rPr>
                <w:rFonts w:asciiTheme="minorHAnsi" w:eastAsia="Times New Roman" w:hAnsiTheme="minorHAnsi" w:cstheme="minorBidi"/>
                <w:sz w:val="22"/>
                <w:szCs w:val="22"/>
              </w:rPr>
              <w:t>Click the “</w:t>
            </w:r>
            <w:r w:rsidR="000827F1">
              <w:rPr>
                <w:rFonts w:asciiTheme="minorHAnsi" w:eastAsia="Times New Roman" w:hAnsiTheme="minorHAnsi" w:cstheme="minorBidi" w:hint="cs"/>
                <w:sz w:val="22"/>
                <w:szCs w:val="22"/>
                <w:rtl/>
              </w:rPr>
              <w:t>ארוחת המבורגר</w:t>
            </w:r>
            <w:r w:rsidR="00DB7AFA">
              <w:rPr>
                <w:rFonts w:asciiTheme="minorHAnsi" w:eastAsia="Times New Roman" w:hAnsiTheme="minorHAnsi" w:cstheme="minorBidi"/>
                <w:sz w:val="22"/>
                <w:szCs w:val="22"/>
              </w:rPr>
              <w:t>”</w:t>
            </w:r>
            <w:r w:rsidR="002C328E" w:rsidRPr="002C328E">
              <w:rPr>
                <w:rFonts w:asciiTheme="minorHAnsi" w:eastAsia="Times New Roman" w:hAnsiTheme="minorHAnsi" w:cstheme="minorBidi"/>
                <w:sz w:val="22"/>
                <w:szCs w:val="22"/>
              </w:rPr>
              <w:sym w:font="Wingdings" w:char="F0E0"/>
            </w:r>
            <w:r w:rsidR="000827F1">
              <w:rPr>
                <w:rFonts w:asciiTheme="minorHAnsi" w:eastAsia="Times New Roman" w:hAnsiTheme="minorHAnsi" w:cstheme="minorBidi"/>
                <w:sz w:val="22"/>
                <w:szCs w:val="22"/>
              </w:rPr>
              <w:t>“</w:t>
            </w:r>
            <w:r w:rsidR="000827F1">
              <w:rPr>
                <w:rFonts w:asciiTheme="minorHAnsi" w:eastAsia="Times New Roman" w:hAnsiTheme="minorHAnsi" w:cstheme="minorBidi" w:hint="cs"/>
                <w:sz w:val="22"/>
                <w:szCs w:val="22"/>
                <w:rtl/>
              </w:rPr>
              <w:t>ארוחת וופר</w:t>
            </w:r>
            <w:r w:rsidR="002C328E">
              <w:rPr>
                <w:rFonts w:asciiTheme="minorHAnsi" w:eastAsia="Times New Roman" w:hAnsiTheme="minorHAnsi" w:cstheme="minorBidi"/>
                <w:sz w:val="22"/>
                <w:szCs w:val="22"/>
              </w:rPr>
              <w:t>”</w:t>
            </w:r>
            <w:r w:rsidR="002C328E" w:rsidRPr="002C328E">
              <w:rPr>
                <w:rFonts w:asciiTheme="minorHAnsi" w:eastAsia="Times New Roman" w:hAnsiTheme="minorHAnsi" w:cstheme="minorBidi"/>
                <w:sz w:val="22"/>
                <w:szCs w:val="22"/>
              </w:rPr>
              <w:sym w:font="Wingdings" w:char="F0E0"/>
            </w:r>
            <w:r w:rsidR="002C328E">
              <w:rPr>
                <w:rFonts w:asciiTheme="minorHAnsi" w:eastAsia="Times New Roman" w:hAnsiTheme="minorHAnsi" w:cstheme="minorBidi"/>
                <w:sz w:val="22"/>
                <w:szCs w:val="22"/>
              </w:rPr>
              <w:t>”</w:t>
            </w:r>
            <w:r w:rsidR="00954D58">
              <w:rPr>
                <w:rFonts w:asciiTheme="minorHAnsi" w:eastAsia="Times New Roman" w:hAnsiTheme="minorHAnsi" w:cstheme="minorBidi" w:hint="cs"/>
                <w:sz w:val="22"/>
                <w:szCs w:val="22"/>
                <w:rtl/>
              </w:rPr>
              <w:t>ארוחת טריפל וופר</w:t>
            </w:r>
            <w:r w:rsidR="00954D58">
              <w:rPr>
                <w:rFonts w:asciiTheme="minorHAnsi" w:eastAsia="Times New Roman" w:hAnsiTheme="minorHAnsi" w:cstheme="minorBidi"/>
                <w:sz w:val="22"/>
                <w:szCs w:val="22"/>
              </w:rPr>
              <w:t>”</w:t>
            </w:r>
            <w:r>
              <w:rPr>
                <w:rFonts w:asciiTheme="minorHAnsi" w:eastAsia="Times New Roman" w:hAnsiTheme="minorHAnsi" w:cstheme="minorBidi"/>
                <w:sz w:val="22"/>
                <w:szCs w:val="22"/>
              </w:rPr>
              <w:t>.</w:t>
            </w:r>
          </w:p>
          <w:p w14:paraId="1B54995A" w14:textId="53FDE64C" w:rsidR="00FF5D36" w:rsidRPr="006043D0" w:rsidRDefault="006043D0" w:rsidP="001F1012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</w:pPr>
            <w:r>
              <w:rPr>
                <w:rFonts w:asciiTheme="minorHAnsi" w:eastAsia="Times New Roman" w:hAnsiTheme="minorHAnsi" w:cstheme="minorBidi"/>
                <w:sz w:val="22"/>
                <w:szCs w:val="22"/>
              </w:rPr>
              <w:t>7</w:t>
            </w:r>
            <w:r w:rsidR="00FF5D36">
              <w:rPr>
                <w:rFonts w:asciiTheme="minorHAnsi" w:eastAsia="Times New Roman" w:hAnsiTheme="minorHAnsi" w:cstheme="minorBidi"/>
                <w:sz w:val="22"/>
                <w:szCs w:val="22"/>
              </w:rPr>
              <w:t>.</w:t>
            </w:r>
            <w:r w:rsidR="00A476CA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Choose </w:t>
            </w:r>
            <w:r w:rsidR="008F7C46">
              <w:rPr>
                <w:rFonts w:asciiTheme="minorHAnsi" w:eastAsia="Times New Roman" w:hAnsiTheme="minorHAnsi" w:cstheme="minorBidi"/>
                <w:sz w:val="22"/>
                <w:szCs w:val="22"/>
              </w:rPr>
              <w:t>“</w:t>
            </w:r>
            <w:r w:rsidR="00770204">
              <w:rPr>
                <w:rFonts w:asciiTheme="minorHAnsi" w:eastAsia="Times New Roman" w:hAnsiTheme="minorHAnsi" w:cstheme="minorBidi" w:hint="cs"/>
                <w:sz w:val="22"/>
                <w:szCs w:val="22"/>
                <w:rtl/>
                <w:lang w:val="ru-RU"/>
              </w:rPr>
              <w:t>גדול</w:t>
            </w:r>
            <w:r w:rsidR="00770204">
              <w:rPr>
                <w:rFonts w:asciiTheme="minorHAnsi" w:eastAsia="Times New Roman" w:hAnsiTheme="minorHAnsi" w:cstheme="minorBidi"/>
                <w:sz w:val="22"/>
                <w:szCs w:val="22"/>
              </w:rPr>
              <w:t>” --</w:t>
            </w:r>
            <w:r w:rsidR="00893DCF">
              <w:rPr>
                <w:rFonts w:asciiTheme="minorHAnsi" w:eastAsia="Times New Roman" w:hAnsiTheme="minorHAnsi" w:cstheme="minorBidi"/>
                <w:sz w:val="22"/>
                <w:szCs w:val="22"/>
              </w:rPr>
              <w:t>&gt;</w:t>
            </w:r>
            <w:r w:rsidR="00893DCF">
              <w:rPr>
                <w:rFonts w:asciiTheme="minorHAnsi" w:eastAsia="Times New Roman" w:hAnsiTheme="minorHAnsi" w:cstheme="minorBidi" w:hint="cs"/>
                <w:sz w:val="22"/>
                <w:szCs w:val="22"/>
                <w:rtl/>
                <w:lang w:val="ru-RU"/>
              </w:rPr>
              <w:t xml:space="preserve">תוספת </w:t>
            </w:r>
            <w:r w:rsidR="00770204">
              <w:rPr>
                <w:rFonts w:asciiTheme="minorHAnsi" w:eastAsia="Times New Roman" w:hAnsiTheme="minorHAnsi" w:cstheme="minorBidi" w:hint="cs"/>
                <w:sz w:val="22"/>
                <w:szCs w:val="22"/>
                <w:rtl/>
                <w:lang w:val="ru-RU"/>
              </w:rPr>
              <w:t>לבחירה: טבעו</w:t>
            </w:r>
            <w:r w:rsidR="00770204">
              <w:rPr>
                <w:rFonts w:asciiTheme="minorHAnsi" w:eastAsia="Times New Roman" w:hAnsiTheme="minorHAnsi" w:cstheme="minorBidi" w:hint="eastAsia"/>
                <w:sz w:val="22"/>
                <w:szCs w:val="22"/>
                <w:rtl/>
                <w:lang w:val="ru-RU"/>
              </w:rPr>
              <w:t>ת</w:t>
            </w:r>
            <w:r w:rsidR="00770204">
              <w:rPr>
                <w:rFonts w:asciiTheme="minorHAnsi" w:eastAsia="Times New Roman" w:hAnsiTheme="minorHAnsi" w:cstheme="minorBidi" w:hint="cs"/>
                <w:sz w:val="22"/>
                <w:szCs w:val="22"/>
                <w:rtl/>
                <w:lang w:val="ru-RU"/>
              </w:rPr>
              <w:t xml:space="preserve"> בצל (9 יח')</w:t>
            </w:r>
          </w:p>
          <w:p w14:paraId="416AF9BE" w14:textId="73809748" w:rsidR="00770204" w:rsidRDefault="005559F8" w:rsidP="001F1012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</w:pPr>
            <w:r>
              <w:rPr>
                <w:rFonts w:asciiTheme="minorHAnsi" w:eastAsia="Times New Roman" w:hAnsiTheme="minorHAnsi" w:cstheme="minorBidi" w:hint="cs"/>
                <w:sz w:val="22"/>
                <w:szCs w:val="22"/>
                <w:rtl/>
                <w:lang w:val="ru-RU"/>
              </w:rPr>
              <w:t>שתיה לבחירה:קוקה קולה גדול</w:t>
            </w:r>
            <w:r w:rsidR="00A46793">
              <w:rPr>
                <w:rFonts w:asciiTheme="minorHAnsi" w:eastAsia="Times New Roman" w:hAnsiTheme="minorHAnsi" w:cstheme="minorBidi" w:hint="cs"/>
                <w:sz w:val="22"/>
                <w:szCs w:val="22"/>
                <w:rtl/>
                <w:lang w:val="ru-RU"/>
              </w:rPr>
              <w:t xml:space="preserve"> בכוס רב פעמית</w:t>
            </w:r>
            <w:r w:rsidR="00913BCB">
              <w:rPr>
                <w:rFonts w:asciiTheme="minorHAnsi" w:eastAsia="Times New Roman" w:hAnsiTheme="minorHAnsi" w:cstheme="minorBidi" w:hint="cs"/>
                <w:sz w:val="22"/>
                <w:szCs w:val="22"/>
                <w:rtl/>
                <w:lang w:val="ru-RU"/>
              </w:rPr>
              <w:t>(18)</w:t>
            </w:r>
            <w:r w:rsidR="006043D0">
              <w:rPr>
                <w:rFonts w:asciiTheme="minorHAnsi" w:eastAsia="Times New Roman" w:hAnsiTheme="minorHAnsi" w:cstheme="minorBidi"/>
                <w:sz w:val="22"/>
                <w:szCs w:val="22"/>
              </w:rPr>
              <w:t>.</w:t>
            </w:r>
          </w:p>
          <w:p w14:paraId="04EBB3B9" w14:textId="549D1A9C" w:rsidR="00A82598" w:rsidRDefault="002E2550" w:rsidP="001F1012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>
              <w:rPr>
                <w:rFonts w:asciiTheme="minorHAnsi" w:eastAsia="Times New Roman" w:hAnsiTheme="minorHAnsi" w:cstheme="minorBidi"/>
                <w:sz w:val="22"/>
                <w:szCs w:val="22"/>
              </w:rPr>
              <w:t>8</w:t>
            </w:r>
            <w:r w:rsidR="003775A3">
              <w:rPr>
                <w:rFonts w:asciiTheme="minorHAnsi" w:eastAsia="Times New Roman" w:hAnsiTheme="minorHAnsi" w:cstheme="minorBidi" w:hint="cs"/>
                <w:sz w:val="22"/>
                <w:szCs w:val="22"/>
                <w:rtl/>
                <w:lang w:val="ru-RU"/>
              </w:rPr>
              <w:t>.</w:t>
            </w:r>
            <w:r w:rsidR="00BA17F5">
              <w:rPr>
                <w:rFonts w:asciiTheme="minorHAnsi" w:eastAsia="Times New Roman" w:hAnsiTheme="minorHAnsi" w:cstheme="minorBidi" w:hint="cs"/>
                <w:sz w:val="22"/>
                <w:szCs w:val="22"/>
              </w:rPr>
              <w:t>C</w:t>
            </w:r>
            <w:r w:rsidR="00BA17F5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hoose the </w:t>
            </w:r>
            <w:r w:rsidR="005A66F8">
              <w:rPr>
                <w:rFonts w:asciiTheme="minorHAnsi" w:eastAsia="Times New Roman" w:hAnsiTheme="minorHAnsi" w:cstheme="minorBidi"/>
                <w:sz w:val="22"/>
                <w:szCs w:val="22"/>
              </w:rPr>
              <w:t>“</w:t>
            </w:r>
            <w:r w:rsidR="005A66F8">
              <w:rPr>
                <w:rFonts w:asciiTheme="minorHAnsi" w:eastAsia="Times New Roman" w:hAnsiTheme="minorHAnsi" w:cstheme="minorBidi" w:hint="cs"/>
                <w:sz w:val="22"/>
                <w:szCs w:val="22"/>
                <w:rtl/>
                <w:lang w:val="ru-RU"/>
              </w:rPr>
              <w:t>ארוחת ילדים</w:t>
            </w:r>
            <w:r w:rsidR="005A66F8">
              <w:rPr>
                <w:rFonts w:asciiTheme="minorHAnsi" w:eastAsia="Times New Roman" w:hAnsiTheme="minorHAnsi" w:cstheme="minorBidi"/>
                <w:sz w:val="22"/>
                <w:szCs w:val="22"/>
              </w:rPr>
              <w:t>”</w:t>
            </w:r>
            <w:r w:rsidR="005A66F8" w:rsidRPr="005A66F8">
              <w:rPr>
                <w:rFonts w:asciiTheme="minorHAnsi" w:eastAsia="Times New Roman" w:hAnsiTheme="minorHAnsi" w:cstheme="minorBidi"/>
                <w:sz w:val="22"/>
                <w:szCs w:val="22"/>
              </w:rPr>
              <w:sym w:font="Wingdings" w:char="F0E0"/>
            </w:r>
            <w:r w:rsidR="005A66F8">
              <w:rPr>
                <w:rFonts w:asciiTheme="minorHAnsi" w:eastAsia="Times New Roman" w:hAnsiTheme="minorHAnsi" w:cstheme="minorBidi"/>
                <w:sz w:val="22"/>
                <w:szCs w:val="22"/>
              </w:rPr>
              <w:t>”</w:t>
            </w:r>
            <w:r w:rsidR="00E57B07">
              <w:rPr>
                <w:rFonts w:asciiTheme="minorHAnsi" w:eastAsia="Times New Roman" w:hAnsiTheme="minorHAnsi" w:cstheme="minorBidi" w:hint="cs"/>
                <w:sz w:val="22"/>
                <w:szCs w:val="22"/>
                <w:rtl/>
              </w:rPr>
              <w:t>צעצוע ילדים</w:t>
            </w:r>
            <w:r w:rsidR="00E57B07">
              <w:rPr>
                <w:rFonts w:asciiTheme="minorHAnsi" w:eastAsia="Times New Roman" w:hAnsiTheme="minorHAnsi" w:cstheme="minorBidi"/>
                <w:sz w:val="22"/>
                <w:szCs w:val="22"/>
              </w:rPr>
              <w:t>”.</w:t>
            </w:r>
          </w:p>
          <w:p w14:paraId="34ED0847" w14:textId="2CCF4877" w:rsidR="00E57B07" w:rsidRPr="006B3EA7" w:rsidRDefault="002E2550" w:rsidP="001F1012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  <w:rtl/>
                <w:lang w:val="ru-RU"/>
              </w:rPr>
            </w:pPr>
            <w:r>
              <w:rPr>
                <w:rFonts w:asciiTheme="minorHAnsi" w:eastAsia="Times New Roman" w:hAnsiTheme="minorHAnsi" w:cstheme="minorBidi"/>
                <w:sz w:val="22"/>
                <w:szCs w:val="22"/>
              </w:rPr>
              <w:t>9</w:t>
            </w:r>
            <w:r w:rsidR="00E57B07">
              <w:rPr>
                <w:rFonts w:asciiTheme="minorHAnsi" w:eastAsia="Times New Roman" w:hAnsiTheme="minorHAnsi" w:cstheme="minorBidi"/>
                <w:sz w:val="22"/>
                <w:szCs w:val="22"/>
              </w:rPr>
              <w:t>.</w:t>
            </w:r>
            <w:r w:rsidR="00346BDF">
              <w:rPr>
                <w:rFonts w:asciiTheme="minorHAnsi" w:eastAsia="Times New Roman" w:hAnsiTheme="minorHAnsi" w:cstheme="minorBidi"/>
                <w:sz w:val="22"/>
                <w:szCs w:val="22"/>
              </w:rPr>
              <w:t>Cli</w:t>
            </w:r>
            <w:r w:rsidR="006B3EA7">
              <w:rPr>
                <w:rFonts w:asciiTheme="minorHAnsi" w:eastAsia="Times New Roman" w:hAnsiTheme="minorHAnsi" w:cstheme="minorBidi"/>
                <w:sz w:val="22"/>
                <w:szCs w:val="22"/>
              </w:rPr>
              <w:t>ck on the “</w:t>
            </w:r>
            <w:r w:rsidR="006B3EA7">
              <w:rPr>
                <w:rFonts w:asciiTheme="minorHAnsi" w:eastAsia="Times New Roman" w:hAnsiTheme="minorHAnsi" w:cstheme="minorBidi" w:hint="cs"/>
                <w:sz w:val="22"/>
                <w:szCs w:val="22"/>
                <w:rtl/>
              </w:rPr>
              <w:t>לתשלום</w:t>
            </w:r>
            <w:r w:rsidR="006B3EA7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” it </w:t>
            </w:r>
            <w:r w:rsidR="008C2840">
              <w:rPr>
                <w:rFonts w:asciiTheme="minorHAnsi" w:eastAsia="Times New Roman" w:hAnsiTheme="minorHAnsi" w:cstheme="minorBidi"/>
                <w:sz w:val="22"/>
                <w:szCs w:val="22"/>
              </w:rPr>
              <w:t>brings</w:t>
            </w:r>
            <w:r w:rsidR="006B3EA7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 me </w:t>
            </w:r>
            <w:r w:rsidR="008C2840">
              <w:rPr>
                <w:rFonts w:asciiTheme="minorHAnsi" w:eastAsia="Times New Roman" w:hAnsiTheme="minorHAnsi" w:cstheme="minorBidi"/>
                <w:sz w:val="22"/>
                <w:szCs w:val="22"/>
              </w:rPr>
              <w:t>the “</w:t>
            </w:r>
            <w:r w:rsidR="008C2840">
              <w:rPr>
                <w:rFonts w:asciiTheme="minorHAnsi" w:eastAsia="Times New Roman" w:hAnsiTheme="minorHAnsi" w:cstheme="minorBidi" w:hint="cs"/>
                <w:sz w:val="22"/>
                <w:szCs w:val="22"/>
                <w:rtl/>
              </w:rPr>
              <w:t>ארוחת וופר</w:t>
            </w:r>
            <w:r w:rsidR="008C2840">
              <w:rPr>
                <w:rFonts w:asciiTheme="minorHAnsi" w:eastAsia="Times New Roman" w:hAnsiTheme="minorHAnsi" w:cstheme="minorBidi"/>
                <w:sz w:val="22"/>
                <w:szCs w:val="22"/>
              </w:rPr>
              <w:t>” page.</w:t>
            </w:r>
            <w:r w:rsidR="006B3EA7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 </w:t>
            </w:r>
          </w:p>
          <w:p w14:paraId="66E8C5A5" w14:textId="77777777" w:rsidR="00B41638" w:rsidRPr="001A6FD7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>
              <w:rPr>
                <w:b/>
                <w:bCs/>
                <w:color w:val="DE350B"/>
              </w:rPr>
              <w:t>Actual Result:</w:t>
            </w:r>
          </w:p>
          <w:p w14:paraId="4B5E953C" w14:textId="068FFFAF" w:rsidR="008C2840" w:rsidRDefault="008C2840" w:rsidP="00B41638">
            <w:pPr>
              <w:pStyle w:val="NormalWeb"/>
              <w:rPr>
                <w:rFonts w:asciiTheme="minorHAnsi" w:hAnsiTheme="minorHAnsi" w:cstheme="minorBidi"/>
                <w:sz w:val="22"/>
                <w:szCs w:val="22"/>
              </w:rPr>
            </w:pPr>
            <w:r w:rsidRPr="008C2840">
              <w:rPr>
                <w:rFonts w:asciiTheme="minorHAnsi" w:hAnsiTheme="minorHAnsi" w:cstheme="minorBidi"/>
                <w:sz w:val="22"/>
                <w:szCs w:val="22"/>
              </w:rPr>
              <w:t xml:space="preserve">Clicking on </w:t>
            </w:r>
            <w:r w:rsidRPr="008C2840">
              <w:rPr>
                <w:rFonts w:asciiTheme="minorHAnsi" w:hAnsiTheme="minorHAnsi" w:cstheme="minorBidi" w:hint="cs"/>
                <w:sz w:val="22"/>
                <w:szCs w:val="22"/>
                <w:rtl/>
              </w:rPr>
              <w:t>"</w:t>
            </w:r>
            <w:r w:rsidRPr="008C2840">
              <w:rPr>
                <w:rFonts w:asciiTheme="minorHAnsi" w:eastAsia="Times New Roman" w:hAnsiTheme="minorHAnsi" w:cstheme="minorBidi" w:hint="cs"/>
                <w:sz w:val="22"/>
                <w:szCs w:val="22"/>
                <w:rtl/>
              </w:rPr>
              <w:t>לתשלום"</w:t>
            </w:r>
            <w:r w:rsidRPr="008C2840">
              <w:rPr>
                <w:rFonts w:asciiTheme="minorHAnsi" w:hAnsiTheme="minorHAnsi" w:cstheme="minorBidi"/>
                <w:sz w:val="22"/>
                <w:szCs w:val="22"/>
              </w:rPr>
              <w:t xml:space="preserve"> takes me to "</w:t>
            </w:r>
            <w:r w:rsidRPr="008C2840">
              <w:rPr>
                <w:rFonts w:asciiTheme="minorHAnsi" w:hAnsiTheme="minorHAnsi" w:cstheme="minorBidi" w:hint="cs"/>
                <w:sz w:val="22"/>
                <w:szCs w:val="22"/>
                <w:rtl/>
              </w:rPr>
              <w:t>ארוחת וופר</w:t>
            </w:r>
            <w:r w:rsidRPr="008C2840">
              <w:rPr>
                <w:rFonts w:asciiTheme="minorHAnsi" w:hAnsiTheme="minorHAnsi" w:cstheme="minorBidi"/>
                <w:sz w:val="22"/>
                <w:szCs w:val="22"/>
              </w:rPr>
              <w:t>"</w:t>
            </w:r>
            <w:r>
              <w:rPr>
                <w:rFonts w:asciiTheme="minorHAnsi" w:hAnsiTheme="minorHAnsi" w:cstheme="minorBidi"/>
                <w:sz w:val="22"/>
                <w:szCs w:val="22"/>
              </w:rPr>
              <w:t>.</w:t>
            </w:r>
          </w:p>
          <w:p w14:paraId="2EB408DD" w14:textId="7EDBA53A" w:rsidR="00B41638" w:rsidRDefault="00B41638" w:rsidP="00B41638">
            <w:pPr>
              <w:pStyle w:val="NormalWeb"/>
            </w:pPr>
            <w:r>
              <w:rPr>
                <w:b/>
                <w:bCs/>
                <w:color w:val="DE350B"/>
              </w:rPr>
              <w:t>Expected Result:</w:t>
            </w:r>
          </w:p>
          <w:p w14:paraId="55FD352A" w14:textId="186CBC99" w:rsidR="00B41638" w:rsidRDefault="008C2840" w:rsidP="00B41638">
            <w:pPr>
              <w:rPr>
                <w:rFonts w:eastAsia="Times New Roman"/>
                <w:rtl/>
              </w:rPr>
            </w:pPr>
            <w:r w:rsidRPr="008C2840">
              <w:t xml:space="preserve">Clicking on </w:t>
            </w:r>
            <w:r w:rsidRPr="008C2840">
              <w:rPr>
                <w:rFonts w:hint="cs"/>
                <w:rtl/>
              </w:rPr>
              <w:t>"</w:t>
            </w:r>
            <w:r w:rsidRPr="008C2840">
              <w:rPr>
                <w:rFonts w:eastAsia="Times New Roman" w:hint="cs"/>
                <w:rtl/>
              </w:rPr>
              <w:t>לתשלום"</w:t>
            </w:r>
            <w:r w:rsidRPr="008C2840">
              <w:t xml:space="preserve"> takes me to </w:t>
            </w:r>
            <w:r w:rsidR="00B17BCC">
              <w:t xml:space="preserve">page </w:t>
            </w:r>
            <w:r w:rsidR="00147B46" w:rsidRPr="00147B46">
              <w:t>to fill out a credit card</w:t>
            </w:r>
            <w:r w:rsidR="00147B46">
              <w:rPr>
                <w:rFonts w:hint="cs"/>
                <w:rtl/>
              </w:rPr>
              <w:t>.</w:t>
            </w:r>
          </w:p>
        </w:tc>
      </w:tr>
    </w:tbl>
    <w:p w14:paraId="49B744A1" w14:textId="3E2A3242" w:rsidR="00B41638" w:rsidRDefault="00B41638" w:rsidP="00B41638">
      <w:pPr>
        <w:rPr>
          <w:rFonts w:eastAsia="Times New Roman"/>
        </w:rPr>
      </w:pPr>
    </w:p>
    <w:p w14:paraId="16D0B96B" w14:textId="77777777" w:rsidR="00B41638" w:rsidRDefault="00B41638" w:rsidP="00B41638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45C2A8A5" w14:textId="77777777" w:rsidTr="00B41638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660B0C" w14:textId="77777777" w:rsidR="00B41638" w:rsidRDefault="00B41638" w:rsidP="00B41638">
            <w:pPr>
              <w:pStyle w:val="3"/>
              <w:rPr>
                <w:rFonts w:eastAsia="Times New Roman"/>
              </w:rPr>
            </w:pPr>
            <w:bookmarkStart w:id="18" w:name="_[BK-49]_The_icons"/>
            <w:bookmarkEnd w:id="18"/>
            <w:r>
              <w:rPr>
                <w:rFonts w:eastAsia="Times New Roman"/>
              </w:rPr>
              <w:t>[BK-49] </w:t>
            </w:r>
            <w:hyperlink r:id="rId25" w:history="1">
              <w:r>
                <w:rPr>
                  <w:rStyle w:val="Hyperlink"/>
                  <w:rFonts w:eastAsia="Times New Roman"/>
                </w:rPr>
                <w:t>The icons are not equal in size at the bottom of the main page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18/Jul/24  Updated: 18/Jul/24 </w:t>
            </w:r>
          </w:p>
        </w:tc>
      </w:tr>
      <w:tr w:rsidR="00B41638" w14:paraId="68C9B6EC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CCA14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52EFE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B41638" w14:paraId="37482155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7B655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EA5EEB" w14:textId="77777777" w:rsidR="00B41638" w:rsidRDefault="0050732B" w:rsidP="00B41638">
            <w:pPr>
              <w:rPr>
                <w:rFonts w:eastAsia="Times New Roman"/>
              </w:rPr>
            </w:pPr>
            <w:hyperlink r:id="rId26" w:history="1">
              <w:r w:rsidR="00B41638">
                <w:rPr>
                  <w:rStyle w:val="Hyperlink"/>
                  <w:rFonts w:eastAsia="Times New Roman"/>
                </w:rPr>
                <w:t>Burger King</w:t>
              </w:r>
            </w:hyperlink>
          </w:p>
        </w:tc>
      </w:tr>
      <w:tr w:rsidR="00B41638" w14:paraId="1C2F0473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338A0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43FC3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121F1F6C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CA740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D2695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74461F38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05214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DAF06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4128AC31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2703"/>
        <w:gridCol w:w="1802"/>
        <w:gridCol w:w="2703"/>
      </w:tblGrid>
      <w:tr w:rsidR="00B41638" w14:paraId="0799CD0F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62AF9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F6FAE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03B7C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AEE52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Low </w:t>
            </w:r>
          </w:p>
        </w:tc>
      </w:tr>
      <w:tr w:rsidR="00B41638" w14:paraId="59DA0245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5C5B4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27117B" w14:textId="77777777" w:rsidR="00B41638" w:rsidRDefault="0050732B" w:rsidP="00B41638">
            <w:pPr>
              <w:rPr>
                <w:rFonts w:eastAsia="Times New Roman"/>
              </w:rPr>
            </w:pPr>
            <w:hyperlink r:id="rId27" w:history="1">
              <w:r w:rsidR="00B41638">
                <w:rPr>
                  <w:rStyle w:val="Hyperlink"/>
                  <w:rFonts w:eastAsia="Times New Roman"/>
                  <w:rtl/>
                </w:rPr>
                <w:t xml:space="preserve">יובל דוידוב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D66F3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75F23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B41638" w14:paraId="66A76DDB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95E63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AC801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BB35E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10555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B41638" w14:paraId="03DE7C49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2E56A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C02F2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2737F49C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52B31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AC760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2EDADF3F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AFBBE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C8150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7558D365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B32E8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0DE00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5FF812F5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B2BBF4" w14:textId="77777777" w:rsidR="00B41638" w:rsidRDefault="00B41638" w:rsidP="00B41638">
            <w:pPr>
              <w:rPr>
                <w:rFonts w:eastAsia="Times New Roman"/>
              </w:rPr>
            </w:pPr>
            <w:bookmarkStart w:id="19" w:name="_Hlk172755231"/>
            <w:r>
              <w:rPr>
                <w:rFonts w:eastAsia="Times New Roman"/>
                <w:b/>
                <w:bCs/>
              </w:rPr>
              <w:t>Environment: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E17FFE" w14:textId="77777777" w:rsidR="00B41638" w:rsidRDefault="00B41638" w:rsidP="00B41638">
            <w:pPr>
              <w:pStyle w:val="NormalWeb"/>
            </w:pPr>
            <w:r>
              <w:t>iOS 17.5.1</w:t>
            </w:r>
          </w:p>
        </w:tc>
      </w:tr>
      <w:bookmarkEnd w:id="19"/>
    </w:tbl>
    <w:p w14:paraId="4AFC191F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363F4D28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5C851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Attachments: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6B94F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inline distT="0" distB="0" distL="0" distR="0" wp14:anchorId="1D56E71E" wp14:editId="29ED3833">
                  <wp:extent cx="1790950" cy="3810532"/>
                  <wp:effectExtent l="0" t="0" r="0" b="0"/>
                  <wp:docPr id="4" name="תמונה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bug 49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950" cy="3810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638" w14:paraId="579BE3C9" w14:textId="77777777" w:rsidTr="007972AB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7FC78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Severity: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DD6EE" w:themeFill="accent5" w:themeFillTint="66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176C21" w14:textId="70323E02" w:rsidR="00B41638" w:rsidRDefault="007972AB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S5-Low</w:t>
            </w:r>
          </w:p>
        </w:tc>
      </w:tr>
    </w:tbl>
    <w:p w14:paraId="127E7FE6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20" w:type="dxa"/>
          <w:left w:w="20" w:type="dxa"/>
          <w:bottom w:w="20" w:type="dxa"/>
          <w:right w:w="20" w:type="dxa"/>
        </w:tblCellMar>
        <w:tblLook w:val="04A0" w:firstRow="1" w:lastRow="0" w:firstColumn="1" w:lastColumn="0" w:noHBand="0" w:noVBand="1"/>
      </w:tblPr>
      <w:tblGrid>
        <w:gridCol w:w="1186"/>
        <w:gridCol w:w="7840"/>
      </w:tblGrid>
      <w:tr w:rsidR="00B41638" w14:paraId="7C9952B8" w14:textId="77777777" w:rsidTr="00B41638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19FD57EC" w14:textId="77777777" w:rsidR="00B41638" w:rsidRDefault="00B41638" w:rsidP="00B41638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2722C98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21075C86" w14:textId="77777777" w:rsidR="00B41638" w:rsidRDefault="00B41638" w:rsidP="00B41638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B41638" w14:paraId="39D3C8EE" w14:textId="77777777" w:rsidTr="00B41638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27547F0" w14:textId="77777777" w:rsidR="00B41638" w:rsidRPr="00006D2F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006D2F">
              <w:rPr>
                <w:b/>
                <w:bCs/>
                <w:color w:val="DE350B"/>
              </w:rPr>
              <w:t>Steps to Reproduce:</w:t>
            </w:r>
          </w:p>
          <w:p w14:paraId="5855920F" w14:textId="77777777" w:rsidR="00B41638" w:rsidRPr="00006D2F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006D2F">
              <w:rPr>
                <w:rFonts w:asciiTheme="minorHAnsi" w:eastAsia="Times New Roman" w:hAnsiTheme="minorHAnsi" w:cstheme="minorBidi"/>
                <w:sz w:val="22"/>
                <w:szCs w:val="22"/>
              </w:rPr>
              <w:t>1.Enter the app “Burger King” on the Mobile.</w:t>
            </w:r>
          </w:p>
          <w:p w14:paraId="65D13B6A" w14:textId="77777777" w:rsidR="00B41638" w:rsidRPr="00006D2F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006D2F">
              <w:rPr>
                <w:rFonts w:asciiTheme="minorHAnsi" w:eastAsia="Times New Roman" w:hAnsiTheme="minorHAnsi" w:cstheme="minorBidi"/>
                <w:sz w:val="22"/>
                <w:szCs w:val="22"/>
              </w:rPr>
              <w:t>2. See that “BK CROWNS” icon at the bottom of the main page does not match the other icons in the menu.</w:t>
            </w:r>
          </w:p>
          <w:p w14:paraId="26E135EA" w14:textId="4189B985" w:rsidR="00B41638" w:rsidRPr="00006D2F" w:rsidRDefault="00B41638" w:rsidP="00006D2F">
            <w:pPr>
              <w:pStyle w:val="NormalWeb"/>
              <w:rPr>
                <w:b/>
                <w:bCs/>
                <w:color w:val="DE350B"/>
              </w:rPr>
            </w:pPr>
            <w:r w:rsidRPr="00006D2F">
              <w:rPr>
                <w:b/>
                <w:bCs/>
                <w:color w:val="DE350B"/>
              </w:rPr>
              <w:t>Actual Result:</w:t>
            </w:r>
            <w:r>
              <w:br/>
            </w:r>
            <w:r w:rsidRPr="00006D2F">
              <w:rPr>
                <w:rFonts w:asciiTheme="minorHAnsi" w:eastAsia="Times New Roman" w:hAnsiTheme="minorHAnsi" w:cstheme="minorBidi"/>
                <w:sz w:val="22"/>
                <w:szCs w:val="22"/>
              </w:rPr>
              <w:t>The icons are not equal in size.</w:t>
            </w:r>
          </w:p>
          <w:p w14:paraId="28DE14C5" w14:textId="77777777" w:rsidR="00B41638" w:rsidRDefault="00B41638" w:rsidP="00B41638">
            <w:pPr>
              <w:pStyle w:val="NormalWeb"/>
            </w:pPr>
            <w:r w:rsidRPr="00006D2F">
              <w:rPr>
                <w:b/>
                <w:bCs/>
                <w:color w:val="DE350B"/>
              </w:rPr>
              <w:t>Expected Result:</w:t>
            </w:r>
            <w:r>
              <w:br/>
            </w:r>
            <w:r w:rsidRPr="00006D2F">
              <w:rPr>
                <w:rFonts w:asciiTheme="minorHAnsi" w:eastAsia="Times New Roman" w:hAnsiTheme="minorHAnsi" w:cstheme="minorBidi"/>
                <w:sz w:val="22"/>
                <w:szCs w:val="22"/>
              </w:rPr>
              <w:t>The icons will be equal in size without any difference.</w:t>
            </w:r>
          </w:p>
          <w:p w14:paraId="6ACF9D55" w14:textId="77777777" w:rsidR="00B41638" w:rsidRDefault="00B41638" w:rsidP="00B41638">
            <w:pPr>
              <w:rPr>
                <w:rFonts w:eastAsia="Times New Roman"/>
              </w:rPr>
            </w:pPr>
          </w:p>
        </w:tc>
      </w:tr>
    </w:tbl>
    <w:p w14:paraId="0CD02077" w14:textId="473D968B" w:rsidR="00B41638" w:rsidRDefault="00B41638" w:rsidP="00B41638">
      <w:pPr>
        <w:rPr>
          <w:rFonts w:eastAsia="Times New Roman"/>
        </w:rPr>
      </w:pPr>
    </w:p>
    <w:p w14:paraId="277A2C14" w14:textId="77777777" w:rsidR="00B41638" w:rsidRDefault="00B41638" w:rsidP="00B41638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4F37C111" w14:textId="77777777" w:rsidTr="00B41638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F9D39C" w14:textId="77777777" w:rsidR="00B41638" w:rsidRDefault="00B41638" w:rsidP="00B41638">
            <w:pPr>
              <w:pStyle w:val="3"/>
              <w:rPr>
                <w:rFonts w:eastAsia="Times New Roman"/>
              </w:rPr>
            </w:pPr>
            <w:bookmarkStart w:id="20" w:name="_[BK-48]_No_error"/>
            <w:bookmarkEnd w:id="20"/>
            <w:r>
              <w:rPr>
                <w:rFonts w:eastAsia="Times New Roman"/>
              </w:rPr>
              <w:t>[BK-48] </w:t>
            </w:r>
            <w:hyperlink r:id="rId29" w:history="1">
              <w:r>
                <w:rPr>
                  <w:rStyle w:val="Hyperlink"/>
                  <w:rFonts w:eastAsia="Times New Roman"/>
                </w:rPr>
                <w:t xml:space="preserve">No error message appeared for an invalid phone number in page </w:t>
              </w:r>
              <w:r>
                <w:rPr>
                  <w:rStyle w:val="Hyperlink"/>
                  <w:rFonts w:eastAsia="Times New Roman"/>
                  <w:rtl/>
                </w:rPr>
                <w:t>יצירת קשר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18/Jul/24  Updated: 18/Jul/24 </w:t>
            </w:r>
          </w:p>
        </w:tc>
      </w:tr>
      <w:tr w:rsidR="00B41638" w14:paraId="7958535C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F6884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D6391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B41638" w14:paraId="2E7E3AE7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82D8D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C6C4F1" w14:textId="77777777" w:rsidR="00B41638" w:rsidRDefault="0050732B" w:rsidP="00B41638">
            <w:pPr>
              <w:rPr>
                <w:rFonts w:eastAsia="Times New Roman"/>
              </w:rPr>
            </w:pPr>
            <w:hyperlink r:id="rId30" w:history="1">
              <w:r w:rsidR="00B41638">
                <w:rPr>
                  <w:rStyle w:val="Hyperlink"/>
                  <w:rFonts w:eastAsia="Times New Roman"/>
                </w:rPr>
                <w:t>Burger King</w:t>
              </w:r>
            </w:hyperlink>
          </w:p>
        </w:tc>
      </w:tr>
      <w:tr w:rsidR="00B41638" w14:paraId="6EAB0E86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A6723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911C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686B2EBE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591CC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B28A2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2217291F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ED25E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D525C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6D915E54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2703"/>
        <w:gridCol w:w="1802"/>
        <w:gridCol w:w="2703"/>
      </w:tblGrid>
      <w:tr w:rsidR="00B41638" w14:paraId="60F5535F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DCB51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1B7DC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B5407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76004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Low </w:t>
            </w:r>
          </w:p>
        </w:tc>
      </w:tr>
      <w:tr w:rsidR="00B41638" w14:paraId="6DB4D4BF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8C4A7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1180BD" w14:textId="77777777" w:rsidR="00B41638" w:rsidRDefault="0050732B" w:rsidP="00B41638">
            <w:pPr>
              <w:rPr>
                <w:rFonts w:eastAsia="Times New Roman"/>
              </w:rPr>
            </w:pPr>
            <w:hyperlink r:id="rId31" w:history="1">
              <w:r w:rsidR="00B41638">
                <w:rPr>
                  <w:rStyle w:val="Hyperlink"/>
                  <w:rFonts w:eastAsia="Times New Roman"/>
                  <w:rtl/>
                </w:rPr>
                <w:t xml:space="preserve">יובל דוידוב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848D6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3191D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B41638" w14:paraId="33F0D106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5295F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4F812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1A113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12CA8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B41638" w14:paraId="4AA301F1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8F923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E858C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4B19A805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8E5C2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73448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20E31DBF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4F96B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55CE9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29A9D532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F8E64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A70CF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68F220BF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64BB1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Environment: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6AA969" w14:textId="77777777" w:rsidR="00B41638" w:rsidRDefault="00B41638" w:rsidP="00B41638">
            <w:pPr>
              <w:pStyle w:val="NormalWeb"/>
            </w:pPr>
            <w:r>
              <w:t>iOS 17.5.1</w:t>
            </w:r>
          </w:p>
        </w:tc>
      </w:tr>
      <w:tr w:rsidR="00B41638" w14:paraId="0934529C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DF261D" w14:textId="77777777" w:rsidR="00B41638" w:rsidRPr="00970003" w:rsidRDefault="00B41638" w:rsidP="00B41638">
            <w:pPr>
              <w:rPr>
                <w:rFonts w:eastAsia="Times New Roman"/>
                <w:b/>
                <w:bCs/>
              </w:rPr>
            </w:pPr>
            <w:r>
              <w:rPr>
                <w:rFonts w:eastAsia="Times New Roman"/>
                <w:b/>
                <w:bCs/>
              </w:rPr>
              <w:t>Attachments:</w:t>
            </w:r>
            <w:r w:rsidRPr="00970003">
              <w:rPr>
                <w:rFonts w:eastAsia="Times New Roman"/>
                <w:b/>
                <w:bCs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C60180" w14:textId="77777777" w:rsidR="00B41638" w:rsidRPr="00970003" w:rsidRDefault="00B41638" w:rsidP="00B41638">
            <w:pPr>
              <w:pStyle w:val="NormalWeb"/>
            </w:pPr>
            <w:r>
              <w:rPr>
                <w:noProof/>
              </w:rPr>
              <w:drawing>
                <wp:inline distT="0" distB="0" distL="0" distR="0" wp14:anchorId="0C91CF40" wp14:editId="3C693AB4">
                  <wp:extent cx="1227667" cy="2772371"/>
                  <wp:effectExtent l="0" t="0" r="0" b="9525"/>
                  <wp:docPr id="5" name="תמונה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bug 48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705" cy="2822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51EC9C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3E2EB97A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EEF08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Severity: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0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8DDB9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S4-Minor </w:t>
            </w:r>
          </w:p>
        </w:tc>
      </w:tr>
    </w:tbl>
    <w:p w14:paraId="159DBBE5" w14:textId="77777777" w:rsidR="00824323" w:rsidRDefault="00824323" w:rsidP="00B41638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20" w:type="dxa"/>
          <w:left w:w="20" w:type="dxa"/>
          <w:bottom w:w="20" w:type="dxa"/>
          <w:right w:w="20" w:type="dxa"/>
        </w:tblCellMar>
        <w:tblLook w:val="04A0" w:firstRow="1" w:lastRow="0" w:firstColumn="1" w:lastColumn="0" w:noHBand="0" w:noVBand="1"/>
      </w:tblPr>
      <w:tblGrid>
        <w:gridCol w:w="1186"/>
        <w:gridCol w:w="7840"/>
      </w:tblGrid>
      <w:tr w:rsidR="00B41638" w14:paraId="67067ED4" w14:textId="77777777" w:rsidTr="00B41638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6C36F720" w14:textId="77777777" w:rsidR="00B41638" w:rsidRDefault="00B41638" w:rsidP="00B41638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13B377C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7F3C890B" w14:textId="77777777" w:rsidR="00B41638" w:rsidRDefault="00B41638" w:rsidP="00B41638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B41638" w14:paraId="4551A995" w14:textId="77777777" w:rsidTr="00B41638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06258C4" w14:textId="77777777" w:rsidR="00B41638" w:rsidRPr="00214E80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214E80">
              <w:rPr>
                <w:b/>
                <w:bCs/>
                <w:color w:val="DE350B"/>
              </w:rPr>
              <w:t>Steps to Reproduce:</w:t>
            </w:r>
          </w:p>
          <w:p w14:paraId="67F43516" w14:textId="77777777" w:rsidR="00B41638" w:rsidRPr="00214E80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214E80">
              <w:rPr>
                <w:rFonts w:asciiTheme="minorHAnsi" w:eastAsia="Times New Roman" w:hAnsiTheme="minorHAnsi" w:cstheme="minorBidi"/>
                <w:sz w:val="22"/>
                <w:szCs w:val="22"/>
              </w:rPr>
              <w:t>1.Enter the app: “Burger King”.</w:t>
            </w:r>
          </w:p>
          <w:p w14:paraId="1EA57DB0" w14:textId="77777777" w:rsidR="00B41638" w:rsidRPr="00214E80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214E80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2.On the main screen there is a menu, </w:t>
            </w:r>
            <w:r w:rsidRPr="00214E80">
              <w:rPr>
                <w:rFonts w:asciiTheme="minorHAnsi" w:eastAsia="Times New Roman" w:hAnsiTheme="minorHAnsi" w:cstheme="minorBidi"/>
                <w:sz w:val="22"/>
                <w:szCs w:val="22"/>
              </w:rPr>
              <w:br/>
              <w:t xml:space="preserve">press the button: </w:t>
            </w:r>
            <w:r w:rsidRPr="00214E80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״יצירת קשר״</w:t>
            </w:r>
            <w:r w:rsidRPr="00214E80">
              <w:rPr>
                <w:rFonts w:asciiTheme="minorHAnsi" w:eastAsia="Times New Roman" w:hAnsiTheme="minorHAnsi" w:cstheme="minorBidi"/>
                <w:sz w:val="22"/>
                <w:szCs w:val="22"/>
              </w:rPr>
              <w:t>.</w:t>
            </w:r>
          </w:p>
          <w:p w14:paraId="4423D67F" w14:textId="532FDEAA" w:rsidR="00576335" w:rsidRPr="00576335" w:rsidRDefault="00B41638" w:rsidP="00576335">
            <w:pPr>
              <w:numPr>
                <w:ilvl w:val="0"/>
                <w:numId w:val="35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>Scroll down to the middle of the page.</w:t>
            </w:r>
          </w:p>
          <w:p w14:paraId="466CB3C4" w14:textId="77777777" w:rsidR="00B41638" w:rsidRDefault="00B41638" w:rsidP="00576335">
            <w:pPr>
              <w:numPr>
                <w:ilvl w:val="0"/>
                <w:numId w:val="35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Type in the filed </w:t>
            </w:r>
            <w:r>
              <w:rPr>
                <w:rFonts w:eastAsia="Times New Roman"/>
                <w:rtl/>
              </w:rPr>
              <w:t>״שם מלא״: יובל דוידוב</w:t>
            </w:r>
            <w:r>
              <w:rPr>
                <w:rFonts w:eastAsia="Times New Roman"/>
              </w:rPr>
              <w:t>.</w:t>
            </w:r>
          </w:p>
          <w:p w14:paraId="5339339A" w14:textId="77777777" w:rsidR="00B41638" w:rsidRDefault="00B41638" w:rsidP="00576335">
            <w:pPr>
              <w:numPr>
                <w:ilvl w:val="0"/>
                <w:numId w:val="35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Type in the filed </w:t>
            </w:r>
            <w:r>
              <w:rPr>
                <w:rFonts w:eastAsia="Times New Roman"/>
                <w:rtl/>
              </w:rPr>
              <w:t>״טלפון”: 0511111111</w:t>
            </w:r>
            <w:r>
              <w:rPr>
                <w:rFonts w:eastAsia="Times New Roman"/>
              </w:rPr>
              <w:t>.</w:t>
            </w:r>
          </w:p>
          <w:p w14:paraId="547D8D23" w14:textId="77777777" w:rsidR="00B41638" w:rsidRDefault="00B41638" w:rsidP="00576335">
            <w:pPr>
              <w:numPr>
                <w:ilvl w:val="0"/>
                <w:numId w:val="35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>Type in the filed “</w:t>
            </w:r>
            <w:r>
              <w:rPr>
                <w:rFonts w:eastAsia="Times New Roman"/>
                <w:rtl/>
              </w:rPr>
              <w:t>דואר אלקטרוני״</w:t>
            </w:r>
            <w:r>
              <w:rPr>
                <w:rFonts w:eastAsia="Times New Roman"/>
              </w:rPr>
              <w:t xml:space="preserve">: </w:t>
            </w:r>
            <w:hyperlink r:id="rId33" w:history="1">
              <w:r>
                <w:rPr>
                  <w:rStyle w:val="Hyperlink"/>
                  <w:rFonts w:eastAsia="Times New Roman"/>
                </w:rPr>
                <w:t>Yuvaldav33@gmail.com</w:t>
              </w:r>
            </w:hyperlink>
            <w:r>
              <w:rPr>
                <w:rFonts w:eastAsia="Times New Roman"/>
              </w:rPr>
              <w:t>.</w:t>
            </w:r>
          </w:p>
          <w:p w14:paraId="6F9C4AA8" w14:textId="77777777" w:rsidR="00B41638" w:rsidRDefault="00B41638" w:rsidP="00576335">
            <w:pPr>
              <w:numPr>
                <w:ilvl w:val="0"/>
                <w:numId w:val="35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>Type in the filed</w:t>
            </w:r>
            <w:r>
              <w:rPr>
                <w:rFonts w:eastAsia="Times New Roman"/>
                <w:rtl/>
              </w:rPr>
              <w:t>״נושא הפנייה״: שירות לקוחות</w:t>
            </w:r>
            <w:r>
              <w:rPr>
                <w:rFonts w:eastAsia="Times New Roman"/>
              </w:rPr>
              <w:t>.</w:t>
            </w:r>
          </w:p>
          <w:p w14:paraId="59E91228" w14:textId="77777777" w:rsidR="00B41638" w:rsidRDefault="00B41638" w:rsidP="00576335">
            <w:pPr>
              <w:numPr>
                <w:ilvl w:val="0"/>
                <w:numId w:val="35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Type in the filed </w:t>
            </w:r>
            <w:r>
              <w:rPr>
                <w:rFonts w:eastAsia="Times New Roman"/>
                <w:rtl/>
              </w:rPr>
              <w:t>״סניף מועדף״: תל אביב כיכר רבין</w:t>
            </w:r>
            <w:r>
              <w:rPr>
                <w:rFonts w:eastAsia="Times New Roman"/>
              </w:rPr>
              <w:t>.</w:t>
            </w:r>
          </w:p>
          <w:p w14:paraId="5D6A5D93" w14:textId="77777777" w:rsidR="00B41638" w:rsidRDefault="00B41638" w:rsidP="00576335">
            <w:pPr>
              <w:numPr>
                <w:ilvl w:val="0"/>
                <w:numId w:val="35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Press the button </w:t>
            </w:r>
            <w:r>
              <w:rPr>
                <w:rFonts w:eastAsia="Times New Roman"/>
                <w:rtl/>
              </w:rPr>
              <w:t>״שלח״</w:t>
            </w:r>
            <w:r>
              <w:rPr>
                <w:rFonts w:eastAsia="Times New Roman"/>
              </w:rPr>
              <w:t>.</w:t>
            </w:r>
          </w:p>
          <w:p w14:paraId="5494B076" w14:textId="77777777" w:rsidR="00B41638" w:rsidRPr="00214E80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214E80">
              <w:rPr>
                <w:b/>
                <w:bCs/>
                <w:color w:val="DE350B"/>
              </w:rPr>
              <w:t>Actual Result:</w:t>
            </w:r>
          </w:p>
          <w:p w14:paraId="67427376" w14:textId="77777777" w:rsidR="00B41638" w:rsidRPr="00214E80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214E80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Appear the massage: </w:t>
            </w:r>
            <w:r w:rsidRPr="00214E80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ההודעה נשלחה</w:t>
            </w:r>
            <w:r w:rsidRPr="00214E80">
              <w:rPr>
                <w:rFonts w:asciiTheme="minorHAnsi" w:eastAsia="Times New Roman" w:hAnsiTheme="minorHAnsi" w:cstheme="minorBidi"/>
                <w:sz w:val="22"/>
                <w:szCs w:val="22"/>
              </w:rPr>
              <w:t>.</w:t>
            </w:r>
          </w:p>
          <w:p w14:paraId="7B54527A" w14:textId="77777777" w:rsidR="00B41638" w:rsidRPr="00214E80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214E80">
              <w:rPr>
                <w:b/>
                <w:bCs/>
                <w:color w:val="DE350B"/>
              </w:rPr>
              <w:t>Expected Result:</w:t>
            </w:r>
          </w:p>
          <w:p w14:paraId="6CECFFA3" w14:textId="77777777" w:rsidR="00B41638" w:rsidRPr="00214E80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214E80">
              <w:rPr>
                <w:rFonts w:asciiTheme="minorHAnsi" w:eastAsia="Times New Roman" w:hAnsiTheme="minorHAnsi" w:cstheme="minorBidi"/>
                <w:sz w:val="22"/>
                <w:szCs w:val="22"/>
              </w:rPr>
              <w:t>An error message will appear that invalid phone number.</w:t>
            </w:r>
          </w:p>
          <w:p w14:paraId="5B181104" w14:textId="77777777" w:rsidR="00B41638" w:rsidRDefault="00B41638" w:rsidP="00B41638">
            <w:pPr>
              <w:rPr>
                <w:rFonts w:eastAsia="Times New Roman"/>
              </w:rPr>
            </w:pPr>
          </w:p>
        </w:tc>
      </w:tr>
    </w:tbl>
    <w:p w14:paraId="68E39EE1" w14:textId="60D63448" w:rsidR="00B41638" w:rsidRDefault="00B41638" w:rsidP="00B41638">
      <w:pPr>
        <w:rPr>
          <w:rFonts w:eastAsia="Times New Roman"/>
        </w:rPr>
      </w:pPr>
    </w:p>
    <w:p w14:paraId="7F531133" w14:textId="77777777" w:rsidR="00B41638" w:rsidRDefault="00B41638" w:rsidP="00B41638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7C3EAAAE" w14:textId="77777777" w:rsidTr="00B41638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C7CE36" w14:textId="77777777" w:rsidR="00B41638" w:rsidRDefault="00B41638" w:rsidP="00B41638">
            <w:pPr>
              <w:pStyle w:val="3"/>
              <w:rPr>
                <w:rFonts w:eastAsia="Times New Roman"/>
              </w:rPr>
            </w:pPr>
            <w:bookmarkStart w:id="21" w:name="_[BK-47]_No_error"/>
            <w:bookmarkEnd w:id="21"/>
            <w:r>
              <w:rPr>
                <w:rFonts w:eastAsia="Times New Roman"/>
              </w:rPr>
              <w:t>[BK-47] </w:t>
            </w:r>
            <w:hyperlink r:id="rId34" w:history="1">
              <w:r>
                <w:rPr>
                  <w:rStyle w:val="Hyperlink"/>
                  <w:rFonts w:eastAsia="Times New Roman"/>
                </w:rPr>
                <w:t xml:space="preserve">No error message appeared when a Email with characters in page </w:t>
              </w:r>
              <w:r>
                <w:rPr>
                  <w:rStyle w:val="Hyperlink"/>
                  <w:rFonts w:eastAsia="Times New Roman"/>
                  <w:rtl/>
                </w:rPr>
                <w:t>יצירת קשר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18/Jul/24  Updated: 18/Jul/24 </w:t>
            </w:r>
          </w:p>
        </w:tc>
      </w:tr>
      <w:tr w:rsidR="00B41638" w14:paraId="3E36FAC4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26D6D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0CB2D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B41638" w14:paraId="767AD9E0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3EFE7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B48C65" w14:textId="77777777" w:rsidR="00B41638" w:rsidRDefault="0050732B" w:rsidP="00B41638">
            <w:pPr>
              <w:rPr>
                <w:rFonts w:eastAsia="Times New Roman"/>
              </w:rPr>
            </w:pPr>
            <w:hyperlink r:id="rId35" w:history="1">
              <w:r w:rsidR="00B41638">
                <w:rPr>
                  <w:rStyle w:val="Hyperlink"/>
                  <w:rFonts w:eastAsia="Times New Roman"/>
                </w:rPr>
                <w:t>Burger King</w:t>
              </w:r>
            </w:hyperlink>
          </w:p>
        </w:tc>
      </w:tr>
      <w:tr w:rsidR="00B41638" w14:paraId="333359E8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0568C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9069B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13DE304F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0CF25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BAFF3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79F72FA3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F0112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CFDA5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1AEB74BB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2703"/>
        <w:gridCol w:w="1802"/>
        <w:gridCol w:w="2703"/>
      </w:tblGrid>
      <w:tr w:rsidR="00B41638" w14:paraId="17BA7E08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E9EEC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7AB8D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10DFF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6C45B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Low </w:t>
            </w:r>
          </w:p>
        </w:tc>
      </w:tr>
      <w:tr w:rsidR="00B41638" w14:paraId="6F3A173D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81AD8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EA1B55" w14:textId="77777777" w:rsidR="00B41638" w:rsidRDefault="0050732B" w:rsidP="00B41638">
            <w:pPr>
              <w:rPr>
                <w:rFonts w:eastAsia="Times New Roman"/>
              </w:rPr>
            </w:pPr>
            <w:hyperlink r:id="rId36" w:history="1">
              <w:r w:rsidR="00B41638">
                <w:rPr>
                  <w:rStyle w:val="Hyperlink"/>
                  <w:rFonts w:eastAsia="Times New Roman"/>
                  <w:rtl/>
                </w:rPr>
                <w:t xml:space="preserve">יובל דוידוב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27742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A0DC8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B41638" w14:paraId="54ACFBDC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9A6F5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ADC03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B3912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D4BEE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B41638" w14:paraId="2D6485A6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47137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C3AA2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2E0E3425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67EA1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8CB52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19DA30AC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F331E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CE492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664EC241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89EA7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F5732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54DA0A3E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7F2ED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Environment: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342E1F" w14:textId="77777777" w:rsidR="00B41638" w:rsidRDefault="00B41638" w:rsidP="00B41638">
            <w:pPr>
              <w:pStyle w:val="NormalWeb"/>
            </w:pPr>
            <w:r>
              <w:t>iOS 17.5.1</w:t>
            </w:r>
          </w:p>
        </w:tc>
      </w:tr>
    </w:tbl>
    <w:p w14:paraId="4BC7C217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02B5E7DD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6DD6D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Attachments: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D7612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inline distT="0" distB="0" distL="0" distR="0" wp14:anchorId="3999F711" wp14:editId="3476BDED">
                  <wp:extent cx="1488715" cy="3098800"/>
                  <wp:effectExtent l="0" t="0" r="0" b="6350"/>
                  <wp:docPr id="8" name="תמונה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bug 47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6017" cy="313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638" w14:paraId="26334587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8CB79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Severity: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0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6BFF7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S4-Minor </w:t>
            </w:r>
          </w:p>
        </w:tc>
      </w:tr>
    </w:tbl>
    <w:p w14:paraId="400F5B4A" w14:textId="77777777" w:rsidR="00A3773B" w:rsidRDefault="00A3773B" w:rsidP="00B41638">
      <w:pPr>
        <w:rPr>
          <w:rFonts w:eastAsia="Times New Roman"/>
        </w:rPr>
      </w:pPr>
    </w:p>
    <w:p w14:paraId="313A10B1" w14:textId="77777777" w:rsidR="00F03280" w:rsidRDefault="00F03280" w:rsidP="00B41638">
      <w:pPr>
        <w:rPr>
          <w:rFonts w:eastAsia="Times New Roman"/>
        </w:rPr>
      </w:pPr>
    </w:p>
    <w:p w14:paraId="444EAF07" w14:textId="77777777" w:rsidR="00F03280" w:rsidRDefault="00F03280" w:rsidP="00B41638">
      <w:pPr>
        <w:rPr>
          <w:rFonts w:eastAsia="Times New Roman"/>
        </w:rPr>
      </w:pPr>
    </w:p>
    <w:p w14:paraId="487D3F53" w14:textId="77777777" w:rsidR="00F03280" w:rsidRDefault="00F03280" w:rsidP="00B41638">
      <w:pPr>
        <w:rPr>
          <w:rFonts w:eastAsia="Times New Roman"/>
        </w:rPr>
      </w:pPr>
    </w:p>
    <w:p w14:paraId="19FD3C53" w14:textId="77777777" w:rsidR="00F03280" w:rsidRDefault="00F03280" w:rsidP="00B41638">
      <w:pPr>
        <w:rPr>
          <w:rFonts w:eastAsia="Times New Roman"/>
        </w:rPr>
      </w:pPr>
    </w:p>
    <w:p w14:paraId="4FEF0148" w14:textId="77777777" w:rsidR="00F03280" w:rsidRDefault="00F03280" w:rsidP="00B41638">
      <w:pPr>
        <w:rPr>
          <w:rFonts w:eastAsia="Times New Roman"/>
        </w:rPr>
      </w:pPr>
    </w:p>
    <w:p w14:paraId="690717D3" w14:textId="77777777" w:rsidR="00F03280" w:rsidRDefault="00F03280" w:rsidP="00B41638">
      <w:pPr>
        <w:rPr>
          <w:rFonts w:eastAsia="Times New Roman"/>
        </w:rPr>
      </w:pPr>
    </w:p>
    <w:p w14:paraId="74B0E03F" w14:textId="77777777" w:rsidR="00F03280" w:rsidRDefault="00F03280" w:rsidP="00B41638">
      <w:pPr>
        <w:rPr>
          <w:rFonts w:eastAsia="Times New Roman"/>
        </w:rPr>
      </w:pPr>
    </w:p>
    <w:p w14:paraId="1937C862" w14:textId="77777777" w:rsidR="00F03280" w:rsidRDefault="00F03280" w:rsidP="00B41638">
      <w:pPr>
        <w:rPr>
          <w:rFonts w:eastAsia="Times New Roman"/>
        </w:rPr>
      </w:pPr>
    </w:p>
    <w:p w14:paraId="3B114E71" w14:textId="77777777" w:rsidR="00F03280" w:rsidRDefault="00F03280" w:rsidP="00B41638">
      <w:pPr>
        <w:rPr>
          <w:rFonts w:eastAsia="Times New Roman"/>
        </w:rPr>
      </w:pPr>
    </w:p>
    <w:p w14:paraId="3AD13782" w14:textId="77777777" w:rsidR="00F03280" w:rsidRDefault="00F03280" w:rsidP="00B41638">
      <w:pPr>
        <w:rPr>
          <w:rFonts w:eastAsia="Times New Roman"/>
        </w:rPr>
      </w:pPr>
    </w:p>
    <w:p w14:paraId="6E799749" w14:textId="77777777" w:rsidR="00F03280" w:rsidRDefault="00F03280" w:rsidP="00B41638">
      <w:pPr>
        <w:rPr>
          <w:rFonts w:eastAsia="Times New Roman"/>
        </w:rPr>
      </w:pPr>
    </w:p>
    <w:p w14:paraId="2A733522" w14:textId="77777777" w:rsidR="00F03280" w:rsidRDefault="00F03280" w:rsidP="00B41638">
      <w:pPr>
        <w:rPr>
          <w:rFonts w:eastAsia="Times New Roman"/>
        </w:rPr>
      </w:pPr>
    </w:p>
    <w:p w14:paraId="04467C94" w14:textId="77777777" w:rsidR="00F03280" w:rsidRDefault="00F03280" w:rsidP="00B41638">
      <w:pPr>
        <w:rPr>
          <w:rFonts w:eastAsia="Times New Roman"/>
        </w:rPr>
      </w:pPr>
    </w:p>
    <w:p w14:paraId="0ADAAE6B" w14:textId="77777777" w:rsidR="00F03280" w:rsidRDefault="00F03280" w:rsidP="00B41638">
      <w:pPr>
        <w:rPr>
          <w:rFonts w:eastAsia="Times New Roman"/>
        </w:rPr>
      </w:pPr>
    </w:p>
    <w:p w14:paraId="023C3647" w14:textId="77777777" w:rsidR="00F03280" w:rsidRDefault="00F03280" w:rsidP="00B41638">
      <w:pPr>
        <w:rPr>
          <w:rFonts w:eastAsia="Times New Roman"/>
        </w:rPr>
      </w:pPr>
    </w:p>
    <w:p w14:paraId="65F13FA5" w14:textId="77777777" w:rsidR="00F03280" w:rsidRDefault="00F03280" w:rsidP="00B41638">
      <w:pPr>
        <w:rPr>
          <w:rFonts w:eastAsia="Times New Roman"/>
        </w:rPr>
      </w:pPr>
    </w:p>
    <w:p w14:paraId="33DE1954" w14:textId="77777777" w:rsidR="00F03280" w:rsidRDefault="00F03280" w:rsidP="00B41638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20" w:type="dxa"/>
          <w:left w:w="20" w:type="dxa"/>
          <w:bottom w:w="20" w:type="dxa"/>
          <w:right w:w="20" w:type="dxa"/>
        </w:tblCellMar>
        <w:tblLook w:val="04A0" w:firstRow="1" w:lastRow="0" w:firstColumn="1" w:lastColumn="0" w:noHBand="0" w:noVBand="1"/>
      </w:tblPr>
      <w:tblGrid>
        <w:gridCol w:w="1186"/>
        <w:gridCol w:w="7840"/>
      </w:tblGrid>
      <w:tr w:rsidR="00B41638" w14:paraId="0D8962EB" w14:textId="77777777" w:rsidTr="00B41638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3123CEDF" w14:textId="77777777" w:rsidR="00B41638" w:rsidRDefault="00B41638" w:rsidP="00B41638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45C40F3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6AA476FC" w14:textId="77777777" w:rsidR="00B41638" w:rsidRDefault="00B41638" w:rsidP="00B41638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B41638" w14:paraId="12886602" w14:textId="77777777" w:rsidTr="00B41638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275826E" w14:textId="77777777" w:rsidR="00B41638" w:rsidRPr="006F59FD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6F59FD">
              <w:rPr>
                <w:b/>
                <w:bCs/>
                <w:color w:val="DE350B"/>
              </w:rPr>
              <w:t>Steps to Reproduce:</w:t>
            </w:r>
          </w:p>
          <w:p w14:paraId="31198A7B" w14:textId="77777777" w:rsidR="00B41638" w:rsidRPr="006F59FD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6F59FD">
              <w:rPr>
                <w:rFonts w:asciiTheme="minorHAnsi" w:eastAsia="Times New Roman" w:hAnsiTheme="minorHAnsi" w:cstheme="minorBidi"/>
                <w:sz w:val="22"/>
                <w:szCs w:val="22"/>
              </w:rPr>
              <w:t>1.Enter the app: “Burger King”.</w:t>
            </w:r>
          </w:p>
          <w:p w14:paraId="3BE26654" w14:textId="77777777" w:rsidR="00B41638" w:rsidRPr="006F59FD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6F59FD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2.On the main screen there is a menu, </w:t>
            </w:r>
            <w:r w:rsidRPr="006F59FD">
              <w:rPr>
                <w:rFonts w:asciiTheme="minorHAnsi" w:eastAsia="Times New Roman" w:hAnsiTheme="minorHAnsi" w:cstheme="minorBidi"/>
                <w:sz w:val="22"/>
                <w:szCs w:val="22"/>
              </w:rPr>
              <w:br/>
              <w:t xml:space="preserve">press the button: </w:t>
            </w:r>
            <w:r w:rsidRPr="006F59FD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״יצירת קשר״</w:t>
            </w:r>
            <w:r w:rsidRPr="006F59FD">
              <w:rPr>
                <w:rFonts w:asciiTheme="minorHAnsi" w:eastAsia="Times New Roman" w:hAnsiTheme="minorHAnsi" w:cstheme="minorBidi"/>
                <w:sz w:val="22"/>
                <w:szCs w:val="22"/>
              </w:rPr>
              <w:t>.</w:t>
            </w:r>
          </w:p>
          <w:p w14:paraId="777C6F97" w14:textId="77777777" w:rsidR="00B41638" w:rsidRDefault="00B41638" w:rsidP="00D81297">
            <w:pPr>
              <w:numPr>
                <w:ilvl w:val="0"/>
                <w:numId w:val="36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>Scroll down to the middle of the page.</w:t>
            </w:r>
          </w:p>
          <w:p w14:paraId="7BD1F434" w14:textId="77777777" w:rsidR="00B41638" w:rsidRDefault="00B41638" w:rsidP="00D81297">
            <w:pPr>
              <w:numPr>
                <w:ilvl w:val="0"/>
                <w:numId w:val="36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Type in the filed </w:t>
            </w:r>
            <w:r>
              <w:rPr>
                <w:rFonts w:eastAsia="Times New Roman"/>
                <w:rtl/>
              </w:rPr>
              <w:t>״שם מלא״: יובל דוידוב</w:t>
            </w:r>
            <w:r>
              <w:rPr>
                <w:rFonts w:eastAsia="Times New Roman"/>
              </w:rPr>
              <w:t>.</w:t>
            </w:r>
          </w:p>
          <w:p w14:paraId="409274F0" w14:textId="77777777" w:rsidR="00B41638" w:rsidRDefault="00B41638" w:rsidP="00D81297">
            <w:pPr>
              <w:numPr>
                <w:ilvl w:val="0"/>
                <w:numId w:val="36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Type in the filed </w:t>
            </w:r>
            <w:r>
              <w:rPr>
                <w:rFonts w:eastAsia="Times New Roman"/>
                <w:rtl/>
              </w:rPr>
              <w:t>״טלפון”: 0584506803</w:t>
            </w:r>
            <w:r>
              <w:rPr>
                <w:rFonts w:eastAsia="Times New Roman"/>
              </w:rPr>
              <w:t>.</w:t>
            </w:r>
          </w:p>
          <w:p w14:paraId="4D9CF361" w14:textId="77777777" w:rsidR="00B41638" w:rsidRDefault="00B41638" w:rsidP="00D81297">
            <w:pPr>
              <w:numPr>
                <w:ilvl w:val="0"/>
                <w:numId w:val="36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>Type in the filed “</w:t>
            </w:r>
            <w:r>
              <w:rPr>
                <w:rFonts w:eastAsia="Times New Roman"/>
                <w:rtl/>
              </w:rPr>
              <w:t>דואר אלקטרוני״</w:t>
            </w:r>
            <w:r>
              <w:rPr>
                <w:rFonts w:eastAsia="Times New Roman"/>
              </w:rPr>
              <w:t xml:space="preserve">: </w:t>
            </w:r>
            <w:hyperlink r:id="rId38" w:history="1">
              <w:r>
                <w:rPr>
                  <w:rStyle w:val="Hyperlink"/>
                  <w:rFonts w:eastAsia="Times New Roman"/>
                </w:rPr>
                <w:t>Yuvaldav33$@gmail.com</w:t>
              </w:r>
            </w:hyperlink>
            <w:r>
              <w:rPr>
                <w:rFonts w:eastAsia="Times New Roman"/>
              </w:rPr>
              <w:t>.</w:t>
            </w:r>
          </w:p>
          <w:p w14:paraId="1931A210" w14:textId="77777777" w:rsidR="00B41638" w:rsidRDefault="00B41638" w:rsidP="00D81297">
            <w:pPr>
              <w:numPr>
                <w:ilvl w:val="0"/>
                <w:numId w:val="36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>Type in the filed</w:t>
            </w:r>
            <w:r>
              <w:rPr>
                <w:rFonts w:eastAsia="Times New Roman"/>
                <w:rtl/>
              </w:rPr>
              <w:t>״נושא הפנייה״: שירות לקוחות</w:t>
            </w:r>
            <w:r>
              <w:rPr>
                <w:rFonts w:eastAsia="Times New Roman"/>
              </w:rPr>
              <w:t>.</w:t>
            </w:r>
          </w:p>
          <w:p w14:paraId="202300C7" w14:textId="77777777" w:rsidR="00B41638" w:rsidRDefault="00B41638" w:rsidP="00D81297">
            <w:pPr>
              <w:numPr>
                <w:ilvl w:val="0"/>
                <w:numId w:val="36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Type in the filed </w:t>
            </w:r>
            <w:r>
              <w:rPr>
                <w:rFonts w:eastAsia="Times New Roman"/>
                <w:rtl/>
              </w:rPr>
              <w:t>״סניף מועדף״: תל אביב כיכר רבין</w:t>
            </w:r>
            <w:r>
              <w:rPr>
                <w:rFonts w:eastAsia="Times New Roman"/>
              </w:rPr>
              <w:t>.</w:t>
            </w:r>
          </w:p>
          <w:p w14:paraId="79E19846" w14:textId="77777777" w:rsidR="00B41638" w:rsidRDefault="00B41638" w:rsidP="00D81297">
            <w:pPr>
              <w:numPr>
                <w:ilvl w:val="0"/>
                <w:numId w:val="36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Press the button </w:t>
            </w:r>
            <w:r>
              <w:rPr>
                <w:rFonts w:eastAsia="Times New Roman"/>
                <w:rtl/>
              </w:rPr>
              <w:t>״שלח״</w:t>
            </w:r>
            <w:r>
              <w:rPr>
                <w:rFonts w:eastAsia="Times New Roman"/>
              </w:rPr>
              <w:t>.</w:t>
            </w:r>
          </w:p>
          <w:p w14:paraId="5E9BA84B" w14:textId="77777777" w:rsidR="00B41638" w:rsidRPr="006F59FD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6F59FD">
              <w:rPr>
                <w:b/>
                <w:bCs/>
                <w:color w:val="DE350B"/>
              </w:rPr>
              <w:t>Actual Result:</w:t>
            </w:r>
          </w:p>
          <w:p w14:paraId="1494309F" w14:textId="77777777" w:rsidR="00B41638" w:rsidRPr="006F59FD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6F59FD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Appear the massage: </w:t>
            </w:r>
            <w:r w:rsidRPr="006F59FD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ההודעה נשלחה</w:t>
            </w:r>
            <w:r w:rsidRPr="006F59FD">
              <w:rPr>
                <w:rFonts w:asciiTheme="minorHAnsi" w:eastAsia="Times New Roman" w:hAnsiTheme="minorHAnsi" w:cstheme="minorBidi"/>
                <w:sz w:val="22"/>
                <w:szCs w:val="22"/>
              </w:rPr>
              <w:t>.</w:t>
            </w:r>
          </w:p>
          <w:p w14:paraId="141A0268" w14:textId="77777777" w:rsidR="00B41638" w:rsidRPr="006F59FD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6F59FD">
              <w:rPr>
                <w:b/>
                <w:bCs/>
                <w:color w:val="DE350B"/>
              </w:rPr>
              <w:t>Expected Result:</w:t>
            </w:r>
          </w:p>
          <w:p w14:paraId="44DAFD90" w14:textId="77777777" w:rsidR="00B41638" w:rsidRPr="006F59FD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6F59FD">
              <w:rPr>
                <w:rFonts w:asciiTheme="minorHAnsi" w:eastAsia="Times New Roman" w:hAnsiTheme="minorHAnsi" w:cstheme="minorBidi"/>
                <w:sz w:val="22"/>
                <w:szCs w:val="22"/>
              </w:rPr>
              <w:t>An error message will appear that invalid email.</w:t>
            </w:r>
          </w:p>
          <w:p w14:paraId="203E567B" w14:textId="77777777" w:rsidR="00B41638" w:rsidRDefault="00B41638" w:rsidP="00B41638">
            <w:pPr>
              <w:rPr>
                <w:rFonts w:eastAsia="Times New Roman"/>
              </w:rPr>
            </w:pPr>
          </w:p>
        </w:tc>
      </w:tr>
    </w:tbl>
    <w:p w14:paraId="15BE0C7B" w14:textId="39E1B432" w:rsidR="00B41638" w:rsidRDefault="00B41638" w:rsidP="00B41638">
      <w:pPr>
        <w:rPr>
          <w:rFonts w:eastAsia="Times New Roman"/>
        </w:rPr>
      </w:pPr>
    </w:p>
    <w:p w14:paraId="36F1958A" w14:textId="77777777" w:rsidR="00B41638" w:rsidRDefault="00B41638" w:rsidP="00B41638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16FCEDF4" w14:textId="77777777" w:rsidTr="00B41638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029437" w14:textId="77777777" w:rsidR="00B41638" w:rsidRDefault="00B41638" w:rsidP="00B41638">
            <w:pPr>
              <w:pStyle w:val="3"/>
              <w:rPr>
                <w:rFonts w:eastAsia="Times New Roman"/>
              </w:rPr>
            </w:pPr>
            <w:bookmarkStart w:id="22" w:name="_[BK-46]_Lack_a"/>
            <w:bookmarkEnd w:id="22"/>
            <w:r>
              <w:rPr>
                <w:rFonts w:eastAsia="Times New Roman"/>
              </w:rPr>
              <w:t>[BK-46] </w:t>
            </w:r>
            <w:hyperlink r:id="rId39" w:history="1">
              <w:r>
                <w:rPr>
                  <w:rStyle w:val="Hyperlink"/>
                  <w:rFonts w:eastAsia="Times New Roman"/>
                </w:rPr>
                <w:t>Lack a dot at the end of a sentences in “BK CROWNS”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15/Jul/24  Updated: 15/Jul/24 </w:t>
            </w:r>
          </w:p>
        </w:tc>
      </w:tr>
      <w:tr w:rsidR="00B41638" w14:paraId="6759D1A9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4179B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E8282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B41638" w14:paraId="2E52DD16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CD391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148C31" w14:textId="77777777" w:rsidR="00B41638" w:rsidRDefault="0050732B" w:rsidP="00B41638">
            <w:pPr>
              <w:rPr>
                <w:rFonts w:eastAsia="Times New Roman"/>
              </w:rPr>
            </w:pPr>
            <w:hyperlink r:id="rId40" w:history="1">
              <w:r w:rsidR="00B41638">
                <w:rPr>
                  <w:rStyle w:val="Hyperlink"/>
                  <w:rFonts w:eastAsia="Times New Roman"/>
                </w:rPr>
                <w:t>Burger King</w:t>
              </w:r>
            </w:hyperlink>
          </w:p>
        </w:tc>
      </w:tr>
      <w:tr w:rsidR="00B41638" w14:paraId="35759C69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F8720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3C4D7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66B23952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FE467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E2AA7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340C6A18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4DF16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33DF5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5B4EF1DC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2703"/>
        <w:gridCol w:w="1802"/>
        <w:gridCol w:w="2703"/>
      </w:tblGrid>
      <w:tr w:rsidR="00B41638" w14:paraId="292462A7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A1684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2A401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E9732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F4170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Low </w:t>
            </w:r>
          </w:p>
        </w:tc>
      </w:tr>
      <w:tr w:rsidR="00B41638" w14:paraId="662EE914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E964D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CEE446" w14:textId="77777777" w:rsidR="00B41638" w:rsidRDefault="0050732B" w:rsidP="00B41638">
            <w:pPr>
              <w:rPr>
                <w:rFonts w:eastAsia="Times New Roman"/>
              </w:rPr>
            </w:pPr>
            <w:hyperlink r:id="rId41" w:history="1">
              <w:r w:rsidR="00B41638">
                <w:rPr>
                  <w:rStyle w:val="Hyperlink"/>
                  <w:rFonts w:eastAsia="Times New Roman"/>
                  <w:rtl/>
                </w:rPr>
                <w:t xml:space="preserve">יובל דוידוב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182C9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74856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B41638" w14:paraId="4EE044AD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B09F9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E789A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99643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A5D4C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B41638" w14:paraId="7218ACA4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B7778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70592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619163DD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A4057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718F4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5D463771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B0F86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36E04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370D3E07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C9C05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E5B99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52EDC2A8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1175A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Environment: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DC2D3D" w14:textId="77777777" w:rsidR="00B41638" w:rsidRDefault="00B41638" w:rsidP="00B41638">
            <w:pPr>
              <w:pStyle w:val="NormalWeb"/>
            </w:pPr>
            <w:r>
              <w:t>Android Ver 11: Realme GT Neo2 5G:RMX3370_11_A.098i</w:t>
            </w:r>
          </w:p>
          <w:p w14:paraId="13C04A44" w14:textId="77777777" w:rsidR="00B41638" w:rsidRDefault="00B41638" w:rsidP="00B41638">
            <w:pPr>
              <w:pStyle w:val="NormalWeb"/>
            </w:pPr>
            <w:r>
              <w:t>iOS 17.5.1</w:t>
            </w:r>
          </w:p>
        </w:tc>
      </w:tr>
    </w:tbl>
    <w:p w14:paraId="06518A77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746811E8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39AC2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Attachments: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8D50F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anchor distT="0" distB="0" distL="114300" distR="114300" simplePos="0" relativeHeight="251660288" behindDoc="0" locked="0" layoutInCell="1" allowOverlap="1" wp14:anchorId="65B43762" wp14:editId="11D2553F">
                  <wp:simplePos x="0" y="0"/>
                  <wp:positionH relativeFrom="column">
                    <wp:posOffset>-14605</wp:posOffset>
                  </wp:positionH>
                  <wp:positionV relativeFrom="paragraph">
                    <wp:posOffset>216535</wp:posOffset>
                  </wp:positionV>
                  <wp:extent cx="1583055" cy="3432175"/>
                  <wp:effectExtent l="0" t="0" r="0" b="0"/>
                  <wp:wrapSquare wrapText="bothSides"/>
                  <wp:docPr id="10" name="תמונה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bug 46.pn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3055" cy="3432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41638" w14:paraId="53F5AFD1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83F87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Severity: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DD6EE" w:themeFill="accent5" w:themeFillTint="66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E0B7B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S5-Low </w:t>
            </w:r>
          </w:p>
        </w:tc>
      </w:tr>
    </w:tbl>
    <w:p w14:paraId="040F1ED8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20" w:type="dxa"/>
          <w:left w:w="20" w:type="dxa"/>
          <w:bottom w:w="20" w:type="dxa"/>
          <w:right w:w="20" w:type="dxa"/>
        </w:tblCellMar>
        <w:tblLook w:val="04A0" w:firstRow="1" w:lastRow="0" w:firstColumn="1" w:lastColumn="0" w:noHBand="0" w:noVBand="1"/>
      </w:tblPr>
      <w:tblGrid>
        <w:gridCol w:w="1186"/>
        <w:gridCol w:w="7840"/>
      </w:tblGrid>
      <w:tr w:rsidR="00B41638" w14:paraId="23C1FB23" w14:textId="77777777" w:rsidTr="00B41638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531EFDF0" w14:textId="77777777" w:rsidR="00B41638" w:rsidRDefault="00B41638" w:rsidP="00B41638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6700C63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63CC338C" w14:textId="77777777" w:rsidR="00B41638" w:rsidRDefault="00B41638" w:rsidP="00B41638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B41638" w14:paraId="55B339D8" w14:textId="77777777" w:rsidTr="00B41638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BE266CA" w14:textId="77777777" w:rsidR="00B41638" w:rsidRDefault="00B41638" w:rsidP="00B41638">
            <w:pPr>
              <w:pStyle w:val="NormalWeb"/>
            </w:pPr>
            <w:r>
              <w:rPr>
                <w:b/>
                <w:bCs/>
                <w:color w:val="DE350B"/>
              </w:rPr>
              <w:t>Steps to Reproduce:</w:t>
            </w:r>
          </w:p>
          <w:p w14:paraId="278E2090" w14:textId="77777777" w:rsidR="00B41638" w:rsidRPr="00F95084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F95084">
              <w:rPr>
                <w:rFonts w:asciiTheme="minorHAnsi" w:eastAsia="Times New Roman" w:hAnsiTheme="minorHAnsi" w:cstheme="minorBidi"/>
                <w:sz w:val="22"/>
                <w:szCs w:val="22"/>
              </w:rPr>
              <w:t>1.Enter the app “Burger King” on the Mobile.</w:t>
            </w:r>
          </w:p>
          <w:p w14:paraId="1283EB3D" w14:textId="19A2A9C2" w:rsidR="00B41638" w:rsidRPr="00F95084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F95084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2.Click the button </w:t>
            </w:r>
            <w:r w:rsidRPr="00F95084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״</w:t>
            </w:r>
            <w:r w:rsidRPr="00F95084">
              <w:rPr>
                <w:rFonts w:asciiTheme="minorHAnsi" w:eastAsia="Times New Roman" w:hAnsiTheme="minorHAnsi" w:cstheme="minorBidi"/>
                <w:sz w:val="22"/>
                <w:szCs w:val="22"/>
              </w:rPr>
              <w:t>BK CROWNS”.</w:t>
            </w:r>
          </w:p>
          <w:p w14:paraId="69E43C1A" w14:textId="77777777" w:rsidR="00B41638" w:rsidRPr="00F95084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F95084">
              <w:rPr>
                <w:rFonts w:asciiTheme="minorHAnsi" w:eastAsia="Times New Roman" w:hAnsiTheme="minorHAnsi" w:cstheme="minorBidi"/>
                <w:sz w:val="22"/>
                <w:szCs w:val="22"/>
              </w:rPr>
              <w:t>3. See that dot is not entered at the end of each sentence.</w:t>
            </w:r>
          </w:p>
          <w:p w14:paraId="73E2B371" w14:textId="77777777" w:rsidR="00B41638" w:rsidRDefault="00B41638" w:rsidP="00B41638">
            <w:pPr>
              <w:pStyle w:val="NormalWeb"/>
            </w:pPr>
            <w:r>
              <w:rPr>
                <w:b/>
                <w:bCs/>
                <w:color w:val="DE350B"/>
              </w:rPr>
              <w:t>Actual Result:</w:t>
            </w:r>
          </w:p>
          <w:p w14:paraId="5B0AFBDF" w14:textId="7FC36E82" w:rsidR="00B41638" w:rsidRPr="00F95084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F95084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Lack a dot at the end of a sentence in the </w:t>
            </w:r>
            <w:r w:rsidRPr="00F95084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״</w:t>
            </w:r>
            <w:r w:rsidRPr="00F95084">
              <w:rPr>
                <w:rFonts w:asciiTheme="minorHAnsi" w:eastAsia="Times New Roman" w:hAnsiTheme="minorHAnsi" w:cstheme="minorBidi"/>
                <w:sz w:val="22"/>
                <w:szCs w:val="22"/>
              </w:rPr>
              <w:t>BK CROWNS</w:t>
            </w:r>
            <w:r w:rsidRPr="00F95084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״</w:t>
            </w:r>
            <w:r w:rsidRPr="00F95084">
              <w:rPr>
                <w:rFonts w:asciiTheme="minorHAnsi" w:eastAsia="Times New Roman" w:hAnsiTheme="minorHAnsi" w:cstheme="minorBidi"/>
                <w:sz w:val="22"/>
                <w:szCs w:val="22"/>
              </w:rPr>
              <w:t>.</w:t>
            </w:r>
          </w:p>
          <w:p w14:paraId="4F6D83BC" w14:textId="77777777" w:rsidR="00B41638" w:rsidRDefault="00B41638" w:rsidP="00B41638">
            <w:pPr>
              <w:pStyle w:val="NormalWeb"/>
            </w:pPr>
            <w:r>
              <w:rPr>
                <w:b/>
                <w:bCs/>
                <w:color w:val="DE350B"/>
              </w:rPr>
              <w:t>Expected Result:</w:t>
            </w:r>
          </w:p>
          <w:p w14:paraId="3763A873" w14:textId="77777777" w:rsidR="00B41638" w:rsidRPr="00F95084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F95084">
              <w:rPr>
                <w:rFonts w:asciiTheme="minorHAnsi" w:eastAsia="Times New Roman" w:hAnsiTheme="minorHAnsi" w:cstheme="minorBidi"/>
                <w:sz w:val="22"/>
                <w:szCs w:val="22"/>
              </w:rPr>
              <w:t>There should be a dot at the end of a sentence.</w:t>
            </w:r>
          </w:p>
          <w:p w14:paraId="054225DD" w14:textId="77777777" w:rsidR="00B41638" w:rsidRDefault="00B41638" w:rsidP="00B41638">
            <w:pPr>
              <w:rPr>
                <w:rFonts w:eastAsia="Times New Roman"/>
              </w:rPr>
            </w:pPr>
          </w:p>
        </w:tc>
      </w:tr>
    </w:tbl>
    <w:p w14:paraId="57BEF3E6" w14:textId="4A1F2776" w:rsidR="00B41638" w:rsidRDefault="00B41638" w:rsidP="00B41638">
      <w:pPr>
        <w:rPr>
          <w:rFonts w:eastAsia="Times New Roman"/>
        </w:rPr>
      </w:pPr>
    </w:p>
    <w:p w14:paraId="539FB5FD" w14:textId="77777777" w:rsidR="00B41638" w:rsidRDefault="00B41638" w:rsidP="00B41638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24A627FD" w14:textId="77777777" w:rsidTr="00B41638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159948" w14:textId="77777777" w:rsidR="00B41638" w:rsidRDefault="00B41638" w:rsidP="00B41638">
            <w:pPr>
              <w:pStyle w:val="3"/>
              <w:rPr>
                <w:rFonts w:eastAsia="Times New Roman"/>
              </w:rPr>
            </w:pPr>
            <w:bookmarkStart w:id="23" w:name="_[BK-45]_There_is"/>
            <w:bookmarkEnd w:id="23"/>
            <w:r>
              <w:rPr>
                <w:rFonts w:eastAsia="Times New Roman"/>
              </w:rPr>
              <w:t>[BK-45] </w:t>
            </w:r>
            <w:hyperlink r:id="rId43" w:history="1">
              <w:r>
                <w:rPr>
                  <w:rStyle w:val="Hyperlink"/>
                  <w:rFonts w:eastAsia="Times New Roman"/>
                </w:rPr>
                <w:t>There is no option to switch to media-Facebook, Instagram, YouTube, Tiktok like in the browser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14/Jul/24  Updated: 15/Jul/24 </w:t>
            </w:r>
          </w:p>
        </w:tc>
      </w:tr>
      <w:tr w:rsidR="00B41638" w14:paraId="6B75728D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58DDA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3CAAE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B41638" w14:paraId="7B726615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B8771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BEA952" w14:textId="77777777" w:rsidR="00B41638" w:rsidRDefault="0050732B" w:rsidP="00B41638">
            <w:pPr>
              <w:rPr>
                <w:rFonts w:eastAsia="Times New Roman"/>
              </w:rPr>
            </w:pPr>
            <w:hyperlink r:id="rId44" w:history="1">
              <w:r w:rsidR="00B41638">
                <w:rPr>
                  <w:rStyle w:val="Hyperlink"/>
                  <w:rFonts w:eastAsia="Times New Roman"/>
                </w:rPr>
                <w:t>Burger King</w:t>
              </w:r>
            </w:hyperlink>
          </w:p>
        </w:tc>
      </w:tr>
      <w:tr w:rsidR="00B41638" w14:paraId="72712136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C335C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F300C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76395068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1415C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94EC4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5D7CE925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CEA63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CB25F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1C091DEA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2703"/>
        <w:gridCol w:w="1802"/>
        <w:gridCol w:w="2703"/>
      </w:tblGrid>
      <w:tr w:rsidR="00B41638" w14:paraId="52E592E4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CD5BF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4D26C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D4C42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75164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Low </w:t>
            </w:r>
          </w:p>
        </w:tc>
      </w:tr>
      <w:tr w:rsidR="00B41638" w14:paraId="1894523C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41058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7DD791" w14:textId="77777777" w:rsidR="00B41638" w:rsidRDefault="0050732B" w:rsidP="00B41638">
            <w:pPr>
              <w:rPr>
                <w:rFonts w:eastAsia="Times New Roman"/>
              </w:rPr>
            </w:pPr>
            <w:hyperlink r:id="rId45" w:history="1">
              <w:r w:rsidR="00B41638">
                <w:rPr>
                  <w:rStyle w:val="Hyperlink"/>
                  <w:rFonts w:eastAsia="Times New Roman"/>
                </w:rPr>
                <w:t xml:space="preserve">Rita Petrenko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C3D97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7AE44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B41638" w14:paraId="6BEC973B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23847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9E8E3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C1E56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89DCE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B41638" w14:paraId="4A6ED9A3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72A24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C9452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095D37E1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A00E5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530E6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099A6217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3562C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1AE39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2BDDF43B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B1C95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862FA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070E76A0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EF439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Environment: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00CEA0" w14:textId="77777777" w:rsidR="00B41638" w:rsidRDefault="00B41638" w:rsidP="00B41638">
            <w:pPr>
              <w:pStyle w:val="NormalWeb"/>
            </w:pPr>
            <w:r>
              <w:t>Android Ver 11: Realme GT Neo2 5G:RMX3370_11_A.098i</w:t>
            </w:r>
          </w:p>
          <w:p w14:paraId="740390C9" w14:textId="77777777" w:rsidR="00B41638" w:rsidRDefault="00B41638" w:rsidP="00B41638">
            <w:pPr>
              <w:pStyle w:val="NormalWeb"/>
            </w:pPr>
            <w:r>
              <w:t>Chrome: 126.0.6478.122</w:t>
            </w:r>
          </w:p>
          <w:p w14:paraId="47D665DC" w14:textId="77777777" w:rsidR="00B41638" w:rsidRDefault="00B41638" w:rsidP="00B41638">
            <w:pPr>
              <w:pStyle w:val="NormalWeb"/>
            </w:pPr>
            <w:r>
              <w:t>iOS 17.5.1</w:t>
            </w:r>
          </w:p>
        </w:tc>
      </w:tr>
    </w:tbl>
    <w:p w14:paraId="50E99976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09E13B20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B12CB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Attachments: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0C609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anchor distT="0" distB="0" distL="114300" distR="114300" simplePos="0" relativeHeight="251661312" behindDoc="0" locked="0" layoutInCell="1" allowOverlap="1" wp14:anchorId="7E6008C0" wp14:editId="4FA72CA3">
                  <wp:simplePos x="0" y="0"/>
                  <wp:positionH relativeFrom="column">
                    <wp:posOffset>-14605</wp:posOffset>
                  </wp:positionH>
                  <wp:positionV relativeFrom="paragraph">
                    <wp:posOffset>182880</wp:posOffset>
                  </wp:positionV>
                  <wp:extent cx="2182495" cy="3505200"/>
                  <wp:effectExtent l="0" t="0" r="8255" b="0"/>
                  <wp:wrapSquare wrapText="bothSides"/>
                  <wp:docPr id="12" name="תמונה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bug 45.jfif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2495" cy="35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41638" w14:paraId="050FA6DD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A5E0B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Severity: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0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A9A44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S4-Minor </w:t>
            </w:r>
          </w:p>
        </w:tc>
      </w:tr>
    </w:tbl>
    <w:p w14:paraId="44811DD0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20" w:type="dxa"/>
          <w:left w:w="20" w:type="dxa"/>
          <w:bottom w:w="20" w:type="dxa"/>
          <w:right w:w="20" w:type="dxa"/>
        </w:tblCellMar>
        <w:tblLook w:val="04A0" w:firstRow="1" w:lastRow="0" w:firstColumn="1" w:lastColumn="0" w:noHBand="0" w:noVBand="1"/>
      </w:tblPr>
      <w:tblGrid>
        <w:gridCol w:w="1186"/>
        <w:gridCol w:w="7840"/>
      </w:tblGrid>
      <w:tr w:rsidR="00B41638" w14:paraId="097C0D24" w14:textId="77777777" w:rsidTr="00B41638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286190E0" w14:textId="77777777" w:rsidR="00B41638" w:rsidRDefault="00B41638" w:rsidP="00B41638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41FFB2D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7710D24D" w14:textId="77777777" w:rsidR="00B41638" w:rsidRDefault="00B41638" w:rsidP="00B41638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B41638" w14:paraId="1FC48225" w14:textId="77777777" w:rsidTr="00B41638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B60C4F7" w14:textId="77777777" w:rsidR="00B41638" w:rsidRPr="00D20037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D20037">
              <w:rPr>
                <w:b/>
                <w:bCs/>
                <w:color w:val="DE350B"/>
              </w:rPr>
              <w:t>Steps to Reproduce:</w:t>
            </w:r>
          </w:p>
          <w:p w14:paraId="2A710E46" w14:textId="77777777" w:rsidR="00B41638" w:rsidRPr="00D20037" w:rsidRDefault="00B41638" w:rsidP="00D20037">
            <w:pPr>
              <w:rPr>
                <w:rFonts w:eastAsia="Times New Roman"/>
              </w:rPr>
            </w:pPr>
            <w:r w:rsidRPr="00D20037">
              <w:rPr>
                <w:rFonts w:eastAsia="Times New Roman"/>
              </w:rPr>
              <w:t>1.Enter the app “Burger King” on the Mobile.</w:t>
            </w:r>
          </w:p>
          <w:p w14:paraId="4E3D6567" w14:textId="77777777" w:rsidR="00B41638" w:rsidRPr="00D20037" w:rsidRDefault="00B41638" w:rsidP="00D20037">
            <w:pPr>
              <w:rPr>
                <w:rFonts w:eastAsia="Times New Roman"/>
              </w:rPr>
            </w:pPr>
            <w:r w:rsidRPr="00D20037">
              <w:rPr>
                <w:rFonts w:eastAsia="Times New Roman"/>
              </w:rPr>
              <w:t>2.Click the three stripes on the top right.</w:t>
            </w:r>
          </w:p>
          <w:p w14:paraId="2467EF52" w14:textId="77777777" w:rsidR="00B41638" w:rsidRPr="00D20037" w:rsidRDefault="00B41638" w:rsidP="00D20037">
            <w:pPr>
              <w:rPr>
                <w:rFonts w:eastAsia="Times New Roman"/>
              </w:rPr>
            </w:pPr>
            <w:r w:rsidRPr="00D20037">
              <w:rPr>
                <w:rFonts w:eastAsia="Times New Roman"/>
              </w:rPr>
              <w:t>3.There is no Facebook, Instagram, YouTube, Tiktok icon button like in the browser.</w:t>
            </w:r>
          </w:p>
          <w:p w14:paraId="4254DA88" w14:textId="77777777" w:rsidR="00B41638" w:rsidRPr="00D20037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D20037">
              <w:rPr>
                <w:b/>
                <w:bCs/>
                <w:color w:val="DE350B"/>
              </w:rPr>
              <w:t>Actual Result:</w:t>
            </w:r>
          </w:p>
          <w:p w14:paraId="4C5060A8" w14:textId="77777777" w:rsidR="00B41638" w:rsidRPr="00D20037" w:rsidRDefault="00B41638" w:rsidP="00D20037">
            <w:pPr>
              <w:rPr>
                <w:rFonts w:eastAsia="Times New Roman"/>
              </w:rPr>
            </w:pPr>
            <w:r w:rsidRPr="00D20037">
              <w:rPr>
                <w:rFonts w:eastAsia="Times New Roman"/>
              </w:rPr>
              <w:t>There is no option to switch to Facebook, Instagram, YouTube, Tiktok like in the browser.</w:t>
            </w:r>
          </w:p>
          <w:p w14:paraId="4298F149" w14:textId="77777777" w:rsidR="00B41638" w:rsidRPr="00D20037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D20037">
              <w:rPr>
                <w:b/>
                <w:bCs/>
                <w:color w:val="DE350B"/>
              </w:rPr>
              <w:t>Expected Result:</w:t>
            </w:r>
          </w:p>
          <w:p w14:paraId="006D58B6" w14:textId="77777777" w:rsidR="00B41638" w:rsidRPr="00D20037" w:rsidRDefault="00B41638" w:rsidP="00D20037">
            <w:pPr>
              <w:rPr>
                <w:rFonts w:eastAsia="Times New Roman"/>
              </w:rPr>
            </w:pPr>
            <w:r w:rsidRPr="00D20037">
              <w:rPr>
                <w:rFonts w:eastAsia="Times New Roman"/>
              </w:rPr>
              <w:t>There should be a match between options in the browser and the phone.</w:t>
            </w:r>
          </w:p>
          <w:p w14:paraId="7DF0F3C3" w14:textId="77777777" w:rsidR="00B41638" w:rsidRDefault="00B41638" w:rsidP="00B41638">
            <w:pPr>
              <w:rPr>
                <w:rFonts w:eastAsia="Times New Roman"/>
              </w:rPr>
            </w:pPr>
          </w:p>
        </w:tc>
      </w:tr>
    </w:tbl>
    <w:p w14:paraId="50C17FA9" w14:textId="6D648616" w:rsidR="00B41638" w:rsidRDefault="00B41638" w:rsidP="00B41638">
      <w:pPr>
        <w:rPr>
          <w:rFonts w:eastAsia="Times New Roman"/>
        </w:rPr>
      </w:pPr>
    </w:p>
    <w:p w14:paraId="2A4B5568" w14:textId="77777777" w:rsidR="00B41638" w:rsidRDefault="00B41638" w:rsidP="00B41638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66F16270" w14:textId="77777777" w:rsidTr="00B41638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18368C" w14:textId="77777777" w:rsidR="00B41638" w:rsidRDefault="00B41638" w:rsidP="00B41638">
            <w:pPr>
              <w:pStyle w:val="3"/>
              <w:rPr>
                <w:rFonts w:eastAsia="Times New Roman"/>
              </w:rPr>
            </w:pPr>
            <w:bookmarkStart w:id="24" w:name="_[BK-44]_There_is"/>
            <w:bookmarkEnd w:id="24"/>
            <w:r>
              <w:rPr>
                <w:rFonts w:eastAsia="Times New Roman"/>
              </w:rPr>
              <w:t>[BK-44] </w:t>
            </w:r>
            <w:hyperlink r:id="rId47" w:history="1">
              <w:r>
                <w:rPr>
                  <w:rStyle w:val="Hyperlink"/>
                  <w:rFonts w:eastAsia="Times New Roman"/>
                </w:rPr>
                <w:t>There is no option to read the "</w:t>
              </w:r>
              <w:r>
                <w:rPr>
                  <w:rStyle w:val="Hyperlink"/>
                  <w:rFonts w:eastAsia="Times New Roman"/>
                  <w:rtl/>
                </w:rPr>
                <w:t>מדיניות ביטולים ותנאי שימוש</w:t>
              </w:r>
              <w:r>
                <w:rPr>
                  <w:rStyle w:val="Hyperlink"/>
                  <w:rFonts w:eastAsia="Times New Roman"/>
                </w:rPr>
                <w:t>" as in the browser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14/Jul/24  Updated: 15/Jul/24 </w:t>
            </w:r>
          </w:p>
        </w:tc>
      </w:tr>
      <w:tr w:rsidR="00B41638" w14:paraId="1C595519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5A4AC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F3002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B41638" w14:paraId="4D00CA35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2268C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19E207" w14:textId="77777777" w:rsidR="00B41638" w:rsidRDefault="0050732B" w:rsidP="00B41638">
            <w:pPr>
              <w:rPr>
                <w:rFonts w:eastAsia="Times New Roman"/>
              </w:rPr>
            </w:pPr>
            <w:hyperlink r:id="rId48" w:history="1">
              <w:r w:rsidR="00B41638">
                <w:rPr>
                  <w:rStyle w:val="Hyperlink"/>
                  <w:rFonts w:eastAsia="Times New Roman"/>
                </w:rPr>
                <w:t>Burger King</w:t>
              </w:r>
            </w:hyperlink>
          </w:p>
        </w:tc>
      </w:tr>
      <w:tr w:rsidR="00B41638" w14:paraId="37BE4AEA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5A3EC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2724D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308B0225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4CCCE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5E526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39C938CE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DE140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B3B23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77951997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2703"/>
        <w:gridCol w:w="1802"/>
        <w:gridCol w:w="2703"/>
      </w:tblGrid>
      <w:tr w:rsidR="00B41638" w14:paraId="7806DB3B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039F2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FC96C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30DEF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E70DB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Low </w:t>
            </w:r>
          </w:p>
        </w:tc>
      </w:tr>
      <w:tr w:rsidR="00B41638" w14:paraId="4DDAEE99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1562E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7F936D" w14:textId="77777777" w:rsidR="00B41638" w:rsidRDefault="0050732B" w:rsidP="00B41638">
            <w:pPr>
              <w:rPr>
                <w:rFonts w:eastAsia="Times New Roman"/>
              </w:rPr>
            </w:pPr>
            <w:hyperlink r:id="rId49" w:history="1">
              <w:r w:rsidR="00B41638">
                <w:rPr>
                  <w:rStyle w:val="Hyperlink"/>
                  <w:rFonts w:eastAsia="Times New Roman"/>
                </w:rPr>
                <w:t xml:space="preserve">Rita Petrenko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47AB3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7F548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B41638" w14:paraId="4D987346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0053D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9CA33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2F2FF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507B5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B41638" w14:paraId="2ACB3D85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8B26F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627FB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7136986F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03D23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A4329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7454868B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82CDA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17D50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1A38FF1A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BA7F6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B6647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2D752AA1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9F421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Environment: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B653CD" w14:textId="77777777" w:rsidR="00B41638" w:rsidRDefault="00B41638" w:rsidP="00B41638">
            <w:pPr>
              <w:pStyle w:val="NormalWeb"/>
            </w:pPr>
            <w:r>
              <w:t>Android Ver 11: Realme GT Neo2 5G:RMX3370_11_A.098i</w:t>
            </w:r>
          </w:p>
          <w:p w14:paraId="14B9C035" w14:textId="77777777" w:rsidR="00B41638" w:rsidRDefault="00B41638" w:rsidP="00B41638">
            <w:pPr>
              <w:pStyle w:val="NormalWeb"/>
            </w:pPr>
            <w:r>
              <w:t>Chrome: 126.0.6478.122</w:t>
            </w:r>
          </w:p>
          <w:p w14:paraId="350F77D6" w14:textId="77777777" w:rsidR="00B41638" w:rsidRDefault="00B41638" w:rsidP="00B41638">
            <w:pPr>
              <w:pStyle w:val="NormalWeb"/>
            </w:pPr>
            <w:r>
              <w:t>iOS 17.5.1</w:t>
            </w:r>
          </w:p>
        </w:tc>
      </w:tr>
    </w:tbl>
    <w:p w14:paraId="02F12CD2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5A8C4658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512EF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Attachments: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834F7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anchor distT="0" distB="0" distL="114300" distR="114300" simplePos="0" relativeHeight="251717632" behindDoc="0" locked="0" layoutInCell="1" allowOverlap="1" wp14:anchorId="40D69ED3" wp14:editId="21F31812">
                  <wp:simplePos x="0" y="0"/>
                  <wp:positionH relativeFrom="column">
                    <wp:posOffset>-14605</wp:posOffset>
                  </wp:positionH>
                  <wp:positionV relativeFrom="page">
                    <wp:posOffset>0</wp:posOffset>
                  </wp:positionV>
                  <wp:extent cx="1896110" cy="4264660"/>
                  <wp:effectExtent l="0" t="0" r="8890" b="2540"/>
                  <wp:wrapTopAndBottom/>
                  <wp:docPr id="128" name="תמונה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bug 44.jfif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110" cy="4264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41638" w14:paraId="30134AEE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738E1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Severity: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0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1DCB7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S4-Minor </w:t>
            </w:r>
          </w:p>
        </w:tc>
      </w:tr>
    </w:tbl>
    <w:p w14:paraId="35563877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20" w:type="dxa"/>
          <w:left w:w="20" w:type="dxa"/>
          <w:bottom w:w="20" w:type="dxa"/>
          <w:right w:w="20" w:type="dxa"/>
        </w:tblCellMar>
        <w:tblLook w:val="04A0" w:firstRow="1" w:lastRow="0" w:firstColumn="1" w:lastColumn="0" w:noHBand="0" w:noVBand="1"/>
      </w:tblPr>
      <w:tblGrid>
        <w:gridCol w:w="1186"/>
        <w:gridCol w:w="7840"/>
      </w:tblGrid>
      <w:tr w:rsidR="00B41638" w14:paraId="6F2B3C86" w14:textId="77777777" w:rsidTr="00B41638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47C0EE0B" w14:textId="77777777" w:rsidR="00B41638" w:rsidRDefault="00B41638" w:rsidP="00B41638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4F78FA6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68BDCB3A" w14:textId="77777777" w:rsidR="00B41638" w:rsidRDefault="00B41638" w:rsidP="00B41638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B41638" w14:paraId="24FFEBDD" w14:textId="77777777" w:rsidTr="00B41638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42A554C" w14:textId="77777777" w:rsidR="00B41638" w:rsidRPr="00F32D84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F32D84">
              <w:rPr>
                <w:b/>
                <w:bCs/>
                <w:color w:val="DE350B"/>
              </w:rPr>
              <w:t>Steps to Reproduce:</w:t>
            </w:r>
          </w:p>
          <w:p w14:paraId="77172DA8" w14:textId="77777777" w:rsidR="00B41638" w:rsidRPr="00F32D84" w:rsidRDefault="00B41638" w:rsidP="00F32D84">
            <w:pPr>
              <w:rPr>
                <w:rFonts w:eastAsia="Times New Roman"/>
              </w:rPr>
            </w:pPr>
            <w:r w:rsidRPr="00F32D84">
              <w:rPr>
                <w:rFonts w:eastAsia="Times New Roman"/>
              </w:rPr>
              <w:t>1.Enter the app “Burger King” on the Mobile.</w:t>
            </w:r>
          </w:p>
          <w:p w14:paraId="4F3F7932" w14:textId="77777777" w:rsidR="00B41638" w:rsidRPr="00F32D84" w:rsidRDefault="00B41638" w:rsidP="00F32D84">
            <w:pPr>
              <w:rPr>
                <w:rFonts w:eastAsia="Times New Roman"/>
              </w:rPr>
            </w:pPr>
            <w:r w:rsidRPr="00F32D84">
              <w:rPr>
                <w:rFonts w:eastAsia="Times New Roman"/>
              </w:rPr>
              <w:t>2.Click the three stripes on the top right.</w:t>
            </w:r>
          </w:p>
          <w:p w14:paraId="5119540C" w14:textId="77777777" w:rsidR="00B41638" w:rsidRPr="00F32D84" w:rsidRDefault="00B41638" w:rsidP="00F32D84">
            <w:pPr>
              <w:rPr>
                <w:rFonts w:eastAsia="Times New Roman"/>
              </w:rPr>
            </w:pPr>
            <w:r w:rsidRPr="00F32D84">
              <w:rPr>
                <w:rFonts w:eastAsia="Times New Roman"/>
              </w:rPr>
              <w:t>3.There is no title of "</w:t>
            </w:r>
            <w:r w:rsidRPr="00F32D84">
              <w:rPr>
                <w:rFonts w:eastAsia="Times New Roman"/>
                <w:rtl/>
              </w:rPr>
              <w:t>מדיניות ביטולים ותנאי שימוש</w:t>
            </w:r>
            <w:r w:rsidRPr="00F32D84">
              <w:rPr>
                <w:rFonts w:eastAsia="Times New Roman"/>
              </w:rPr>
              <w:t>".</w:t>
            </w:r>
          </w:p>
          <w:p w14:paraId="53BA24E1" w14:textId="77777777" w:rsidR="00B41638" w:rsidRPr="00F32D84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F32D84">
              <w:rPr>
                <w:b/>
                <w:bCs/>
                <w:color w:val="DE350B"/>
              </w:rPr>
              <w:t>Actual Result:</w:t>
            </w:r>
          </w:p>
          <w:p w14:paraId="2725A162" w14:textId="77777777" w:rsidR="00B41638" w:rsidRPr="00F32D84" w:rsidRDefault="00B41638" w:rsidP="00F32D84">
            <w:pPr>
              <w:rPr>
                <w:rFonts w:eastAsia="Times New Roman"/>
              </w:rPr>
            </w:pPr>
            <w:r w:rsidRPr="00F32D84">
              <w:rPr>
                <w:rFonts w:eastAsia="Times New Roman"/>
              </w:rPr>
              <w:t>There is no option to read the "</w:t>
            </w:r>
            <w:r w:rsidRPr="00F32D84">
              <w:rPr>
                <w:rFonts w:eastAsia="Times New Roman"/>
                <w:rtl/>
              </w:rPr>
              <w:t>מדיניות ביטולים ותנאי שימוש</w:t>
            </w:r>
            <w:r w:rsidRPr="00F32D84">
              <w:rPr>
                <w:rFonts w:eastAsia="Times New Roman"/>
              </w:rPr>
              <w:t>" as in the browser.</w:t>
            </w:r>
          </w:p>
          <w:p w14:paraId="69ACF7AD" w14:textId="77777777" w:rsidR="00B41638" w:rsidRPr="00F32D84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F32D84">
              <w:rPr>
                <w:b/>
                <w:bCs/>
                <w:color w:val="DE350B"/>
              </w:rPr>
              <w:t>Expected Result:</w:t>
            </w:r>
          </w:p>
          <w:p w14:paraId="2BA6A834" w14:textId="6E39BCF3" w:rsidR="00B41638" w:rsidRPr="00F32D84" w:rsidRDefault="00B41638" w:rsidP="00F32D84">
            <w:pPr>
              <w:rPr>
                <w:rFonts w:eastAsia="Times New Roman"/>
              </w:rPr>
            </w:pPr>
            <w:r w:rsidRPr="00F32D84">
              <w:rPr>
                <w:rFonts w:eastAsia="Times New Roman"/>
              </w:rPr>
              <w:t>There should be a title with "</w:t>
            </w:r>
            <w:r w:rsidRPr="00F32D84">
              <w:rPr>
                <w:rFonts w:eastAsia="Times New Roman"/>
                <w:rtl/>
              </w:rPr>
              <w:t>מדיניות ביטולים ותנאי שימוש</w:t>
            </w:r>
            <w:r w:rsidRPr="00F32D84">
              <w:rPr>
                <w:rFonts w:eastAsia="Times New Roman"/>
              </w:rPr>
              <w:t>"</w:t>
            </w:r>
            <w:r w:rsidR="00F32D84">
              <w:rPr>
                <w:rFonts w:eastAsia="Times New Roman"/>
              </w:rPr>
              <w:t>.</w:t>
            </w:r>
          </w:p>
          <w:p w14:paraId="338F8C23" w14:textId="77777777" w:rsidR="00B41638" w:rsidRDefault="00B41638" w:rsidP="00B41638">
            <w:pPr>
              <w:rPr>
                <w:rFonts w:eastAsia="Times New Roman"/>
              </w:rPr>
            </w:pPr>
          </w:p>
        </w:tc>
      </w:tr>
    </w:tbl>
    <w:p w14:paraId="1E626B0D" w14:textId="77777777" w:rsidR="00B41638" w:rsidRDefault="00B41638" w:rsidP="00B41638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788E81D2" w14:textId="77777777" w:rsidTr="00B41638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B19ADA" w14:textId="77777777" w:rsidR="00B41638" w:rsidRDefault="00B41638" w:rsidP="00B41638">
            <w:pPr>
              <w:pStyle w:val="3"/>
              <w:rPr>
                <w:rFonts w:eastAsia="Times New Roman"/>
              </w:rPr>
            </w:pPr>
            <w:bookmarkStart w:id="25" w:name="_[BK-43]__In"/>
            <w:bookmarkEnd w:id="25"/>
            <w:r>
              <w:rPr>
                <w:rFonts w:eastAsia="Times New Roman"/>
              </w:rPr>
              <w:t>[BK-43] </w:t>
            </w:r>
            <w:hyperlink r:id="rId51" w:history="1">
              <w:r>
                <w:rPr>
                  <w:rStyle w:val="Hyperlink"/>
                  <w:rFonts w:eastAsia="Times New Roman"/>
                </w:rPr>
                <w:t xml:space="preserve"> In the accessibility menu"</w:t>
              </w:r>
              <w:r>
                <w:rPr>
                  <w:rStyle w:val="Hyperlink"/>
                  <w:rFonts w:eastAsia="Times New Roman"/>
                  <w:rtl/>
                </w:rPr>
                <w:t>ניגודיות כהה</w:t>
              </w:r>
              <w:r>
                <w:rPr>
                  <w:rStyle w:val="Hyperlink"/>
                  <w:rFonts w:eastAsia="Times New Roman"/>
                </w:rPr>
                <w:t>" mode is not activated in some of the images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14/Jul/24  Updated: 15/Jul/24 </w:t>
            </w:r>
          </w:p>
        </w:tc>
      </w:tr>
      <w:tr w:rsidR="00B41638" w14:paraId="615273B7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17535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E4385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B41638" w14:paraId="7F0EBD1A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2E14F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E70746" w14:textId="77777777" w:rsidR="00B41638" w:rsidRDefault="0050732B" w:rsidP="00B41638">
            <w:pPr>
              <w:rPr>
                <w:rFonts w:eastAsia="Times New Roman"/>
              </w:rPr>
            </w:pPr>
            <w:hyperlink r:id="rId52" w:history="1">
              <w:r w:rsidR="00B41638">
                <w:rPr>
                  <w:rStyle w:val="Hyperlink"/>
                  <w:rFonts w:eastAsia="Times New Roman"/>
                </w:rPr>
                <w:t>Burger King</w:t>
              </w:r>
            </w:hyperlink>
          </w:p>
        </w:tc>
      </w:tr>
      <w:tr w:rsidR="00B41638" w14:paraId="4946EA31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7982E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9EFC6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4E51E350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9338A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F1839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6FCAB690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8A5B6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E0D14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4ECA9DAF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2703"/>
        <w:gridCol w:w="1802"/>
        <w:gridCol w:w="2703"/>
      </w:tblGrid>
      <w:tr w:rsidR="00B41638" w14:paraId="6B685895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1027A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CE0CC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CD29B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C5981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Low </w:t>
            </w:r>
          </w:p>
        </w:tc>
      </w:tr>
      <w:tr w:rsidR="00B41638" w14:paraId="01B2F3C0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1B4F1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B685C4" w14:textId="77777777" w:rsidR="00B41638" w:rsidRDefault="0050732B" w:rsidP="00B41638">
            <w:pPr>
              <w:rPr>
                <w:rFonts w:eastAsia="Times New Roman"/>
              </w:rPr>
            </w:pPr>
            <w:hyperlink r:id="rId53" w:history="1">
              <w:r w:rsidR="00B41638">
                <w:rPr>
                  <w:rStyle w:val="Hyperlink"/>
                  <w:rFonts w:eastAsia="Times New Roman"/>
                </w:rPr>
                <w:t xml:space="preserve">Rita Petrenko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368A9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6EB8C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B41638" w14:paraId="7B619C33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3DB73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AB524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7FC08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0A2CB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B41638" w14:paraId="749EE589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B2542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5421B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7AD7C30F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D8BA7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76779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64B500E4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630E6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2CA4A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4EECA945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F0187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E6C3A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434B95B9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26A07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Environment: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E704B8" w14:textId="77777777" w:rsidR="00B41638" w:rsidRDefault="00B41638" w:rsidP="00B41638">
            <w:pPr>
              <w:pStyle w:val="NormalWeb"/>
            </w:pPr>
            <w:r>
              <w:t>Android Ver 11: Realme GT Neo2 5G:RMX3370_11_A.098i</w:t>
            </w:r>
          </w:p>
          <w:p w14:paraId="35ACDA9D" w14:textId="77777777" w:rsidR="00B41638" w:rsidRDefault="00B41638" w:rsidP="00B41638">
            <w:pPr>
              <w:pStyle w:val="NormalWeb"/>
            </w:pPr>
            <w:r>
              <w:t>iOS 17.5.1</w:t>
            </w:r>
          </w:p>
        </w:tc>
      </w:tr>
    </w:tbl>
    <w:p w14:paraId="45BBA822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40FF4F98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2DF69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Attachments: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5A01AE" w14:textId="345786D8" w:rsidR="00B41638" w:rsidRDefault="00586717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anchor distT="0" distB="0" distL="114300" distR="114300" simplePos="0" relativeHeight="251663360" behindDoc="0" locked="0" layoutInCell="1" allowOverlap="1" wp14:anchorId="3F4D6AE6" wp14:editId="4FA213AF">
                  <wp:simplePos x="0" y="0"/>
                  <wp:positionH relativeFrom="column">
                    <wp:posOffset>2096135</wp:posOffset>
                  </wp:positionH>
                  <wp:positionV relativeFrom="paragraph">
                    <wp:posOffset>3391535</wp:posOffset>
                  </wp:positionV>
                  <wp:extent cx="2457450" cy="4775835"/>
                  <wp:effectExtent l="0" t="0" r="0" b="5715"/>
                  <wp:wrapSquare wrapText="bothSides"/>
                  <wp:docPr id="16" name="תמונה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bug 43 a.jfif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4775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41638">
              <w:rPr>
                <w:rFonts w:eastAsia="Times New Roman"/>
                <w:noProof/>
              </w:rPr>
              <w:drawing>
                <wp:anchor distT="0" distB="0" distL="114300" distR="114300" simplePos="0" relativeHeight="251662336" behindDoc="1" locked="0" layoutInCell="1" allowOverlap="1" wp14:anchorId="4EF7D3B3" wp14:editId="0DCC254E">
                  <wp:simplePos x="0" y="0"/>
                  <wp:positionH relativeFrom="column">
                    <wp:posOffset>958850</wp:posOffset>
                  </wp:positionH>
                  <wp:positionV relativeFrom="page">
                    <wp:posOffset>31750</wp:posOffset>
                  </wp:positionV>
                  <wp:extent cx="2360295" cy="3302000"/>
                  <wp:effectExtent l="0" t="0" r="1905" b="0"/>
                  <wp:wrapTight wrapText="bothSides">
                    <wp:wrapPolygon edited="0">
                      <wp:start x="0" y="0"/>
                      <wp:lineTo x="0" y="21434"/>
                      <wp:lineTo x="21443" y="21434"/>
                      <wp:lineTo x="21443" y="0"/>
                      <wp:lineTo x="0" y="0"/>
                    </wp:wrapPolygon>
                  </wp:wrapTight>
                  <wp:docPr id="19" name="תמונה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bug 43 c.jfif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0295" cy="330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41638">
              <w:rPr>
                <w:rFonts w:eastAsia="Times New Roman"/>
                <w:noProof/>
              </w:rPr>
              <w:drawing>
                <wp:anchor distT="0" distB="0" distL="114300" distR="114300" simplePos="0" relativeHeight="251664384" behindDoc="0" locked="0" layoutInCell="1" allowOverlap="1" wp14:anchorId="73E669A5" wp14:editId="696FC331">
                  <wp:simplePos x="0" y="0"/>
                  <wp:positionH relativeFrom="column">
                    <wp:posOffset>-14605</wp:posOffset>
                  </wp:positionH>
                  <wp:positionV relativeFrom="paragraph">
                    <wp:posOffset>3384550</wp:posOffset>
                  </wp:positionV>
                  <wp:extent cx="2157730" cy="4784725"/>
                  <wp:effectExtent l="0" t="0" r="0" b="0"/>
                  <wp:wrapSquare wrapText="bothSides"/>
                  <wp:docPr id="18" name="תמונה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bug 43 b.jfif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7730" cy="4784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41638" w14:paraId="25CA04DC" w14:textId="77777777" w:rsidTr="00BD60E2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9D5CD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Severity: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C00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FEE5FE" w14:textId="7E2D3330" w:rsidR="00B41638" w:rsidRDefault="00BD60E2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S3-Major</w:t>
            </w:r>
          </w:p>
        </w:tc>
      </w:tr>
    </w:tbl>
    <w:p w14:paraId="52293F9E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20" w:type="dxa"/>
          <w:left w:w="20" w:type="dxa"/>
          <w:bottom w:w="20" w:type="dxa"/>
          <w:right w:w="20" w:type="dxa"/>
        </w:tblCellMar>
        <w:tblLook w:val="04A0" w:firstRow="1" w:lastRow="0" w:firstColumn="1" w:lastColumn="0" w:noHBand="0" w:noVBand="1"/>
      </w:tblPr>
      <w:tblGrid>
        <w:gridCol w:w="1186"/>
        <w:gridCol w:w="7840"/>
      </w:tblGrid>
      <w:tr w:rsidR="00B41638" w14:paraId="44C33FC8" w14:textId="77777777" w:rsidTr="00B41638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137A661F" w14:textId="77777777" w:rsidR="00B41638" w:rsidRDefault="00B41638" w:rsidP="00B41638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59AC5EF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1172BBA4" w14:textId="77777777" w:rsidR="00B41638" w:rsidRDefault="00B41638" w:rsidP="00B41638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B41638" w14:paraId="4DCC2A68" w14:textId="77777777" w:rsidTr="00B41638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9955033" w14:textId="77777777" w:rsidR="00B41638" w:rsidRPr="0060122A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60122A">
              <w:rPr>
                <w:b/>
                <w:bCs/>
                <w:color w:val="DE350B"/>
              </w:rPr>
              <w:t>Steps to Reproduce:</w:t>
            </w:r>
          </w:p>
          <w:p w14:paraId="7032BB9F" w14:textId="77777777" w:rsidR="00B41638" w:rsidRPr="0060122A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60122A">
              <w:rPr>
                <w:rFonts w:asciiTheme="minorHAnsi" w:eastAsia="Times New Roman" w:hAnsiTheme="minorHAnsi" w:cstheme="minorBidi"/>
                <w:sz w:val="22"/>
                <w:szCs w:val="22"/>
              </w:rPr>
              <w:t>1.Enter the app “Burger King” on the Mobile.</w:t>
            </w:r>
          </w:p>
          <w:p w14:paraId="6554AFC8" w14:textId="06B98B8F" w:rsidR="00B41638" w:rsidRPr="0060122A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60122A">
              <w:rPr>
                <w:rFonts w:asciiTheme="minorHAnsi" w:eastAsia="Times New Roman" w:hAnsiTheme="minorHAnsi" w:cstheme="minorBidi"/>
                <w:sz w:val="22"/>
                <w:szCs w:val="22"/>
              </w:rPr>
              <w:t>2.Click to the “</w:t>
            </w:r>
            <w:r w:rsidR="0060122A" w:rsidRPr="0060122A">
              <w:rPr>
                <w:rFonts w:asciiTheme="minorHAnsi" w:eastAsia="Times New Roman" w:hAnsiTheme="minorHAnsi" w:cstheme="minorBidi" w:hint="cs"/>
                <w:sz w:val="22"/>
                <w:szCs w:val="22"/>
                <w:rtl/>
              </w:rPr>
              <w:t>תפריטים</w:t>
            </w:r>
            <w:r w:rsidR="0060122A" w:rsidRPr="0060122A">
              <w:rPr>
                <w:rFonts w:asciiTheme="minorHAnsi" w:eastAsia="Times New Roman" w:hAnsiTheme="minorHAnsi" w:cstheme="minorBidi"/>
                <w:sz w:val="22"/>
                <w:szCs w:val="22"/>
              </w:rPr>
              <w:t>” on</w:t>
            </w:r>
            <w:r w:rsidRPr="0060122A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 the bottom left side.</w:t>
            </w:r>
          </w:p>
          <w:p w14:paraId="7CE87095" w14:textId="02F32EA6" w:rsidR="00B41638" w:rsidRPr="0060122A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60122A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3.Click on the icon </w:t>
            </w:r>
            <w:r w:rsidR="0060122A" w:rsidRPr="0060122A">
              <w:rPr>
                <w:rFonts w:asciiTheme="minorHAnsi" w:eastAsia="Times New Roman" w:hAnsiTheme="minorHAnsi" w:cstheme="minorBidi"/>
                <w:sz w:val="22"/>
                <w:szCs w:val="22"/>
              </w:rPr>
              <w:t>accessibility</w:t>
            </w:r>
            <w:r w:rsidRPr="0060122A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 in the right side.</w:t>
            </w:r>
          </w:p>
          <w:p w14:paraId="7C33F7AA" w14:textId="3843354C" w:rsidR="00B41638" w:rsidRPr="0060122A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60122A">
              <w:rPr>
                <w:rFonts w:asciiTheme="minorHAnsi" w:eastAsia="Times New Roman" w:hAnsiTheme="minorHAnsi" w:cstheme="minorBidi"/>
                <w:sz w:val="22"/>
                <w:szCs w:val="22"/>
              </w:rPr>
              <w:t>4.Select “</w:t>
            </w:r>
            <w:r w:rsidRPr="0060122A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ניגודיות כהה</w:t>
            </w:r>
            <w:r w:rsidRPr="0060122A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” mode--&gt;Click X to </w:t>
            </w:r>
            <w:r w:rsidR="0060122A" w:rsidRPr="0060122A">
              <w:rPr>
                <w:rFonts w:asciiTheme="minorHAnsi" w:eastAsia="Times New Roman" w:hAnsiTheme="minorHAnsi" w:cstheme="minorBidi"/>
                <w:sz w:val="22"/>
                <w:szCs w:val="22"/>
              </w:rPr>
              <w:t>exit.</w:t>
            </w:r>
          </w:p>
          <w:p w14:paraId="70B1388E" w14:textId="77777777" w:rsidR="00B41638" w:rsidRPr="0060122A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60122A">
              <w:rPr>
                <w:rFonts w:asciiTheme="minorHAnsi" w:eastAsia="Times New Roman" w:hAnsiTheme="minorHAnsi" w:cstheme="minorBidi"/>
                <w:sz w:val="22"/>
                <w:szCs w:val="22"/>
              </w:rPr>
              <w:t>5.Choose “</w:t>
            </w:r>
            <w:r w:rsidRPr="0060122A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משקאות</w:t>
            </w:r>
            <w:r w:rsidRPr="0060122A">
              <w:rPr>
                <w:rFonts w:asciiTheme="minorHAnsi" w:eastAsia="Times New Roman" w:hAnsiTheme="minorHAnsi" w:cstheme="minorBidi"/>
                <w:sz w:val="22"/>
                <w:szCs w:val="22"/>
              </w:rPr>
              <w:t>” from the menu category.</w:t>
            </w:r>
          </w:p>
          <w:p w14:paraId="59D38CE8" w14:textId="77777777" w:rsidR="00B41638" w:rsidRPr="0060122A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60122A">
              <w:rPr>
                <w:rFonts w:asciiTheme="minorHAnsi" w:eastAsia="Times New Roman" w:hAnsiTheme="minorHAnsi" w:cstheme="minorBidi"/>
                <w:sz w:val="22"/>
                <w:szCs w:val="22"/>
              </w:rPr>
              <w:t>6.Scroll down.</w:t>
            </w:r>
          </w:p>
          <w:p w14:paraId="23D17AB9" w14:textId="77777777" w:rsidR="00B41638" w:rsidRPr="0060122A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60122A">
              <w:rPr>
                <w:rFonts w:asciiTheme="minorHAnsi" w:eastAsia="Times New Roman" w:hAnsiTheme="minorHAnsi" w:cstheme="minorBidi"/>
                <w:sz w:val="22"/>
                <w:szCs w:val="22"/>
              </w:rPr>
              <w:t>7.See that the “</w:t>
            </w:r>
            <w:r w:rsidRPr="0060122A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סודה</w:t>
            </w:r>
            <w:r w:rsidRPr="0060122A">
              <w:rPr>
                <w:rFonts w:asciiTheme="minorHAnsi" w:eastAsia="Times New Roman" w:hAnsiTheme="minorHAnsi" w:cstheme="minorBidi"/>
                <w:sz w:val="22"/>
                <w:szCs w:val="22"/>
              </w:rPr>
              <w:t>” image is not activated in “</w:t>
            </w:r>
            <w:r w:rsidRPr="0060122A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ניגודיות כהה</w:t>
            </w:r>
            <w:r w:rsidRPr="0060122A">
              <w:rPr>
                <w:rFonts w:asciiTheme="minorHAnsi" w:eastAsia="Times New Roman" w:hAnsiTheme="minorHAnsi" w:cstheme="minorBidi"/>
                <w:sz w:val="22"/>
                <w:szCs w:val="22"/>
              </w:rPr>
              <w:t>” mode.</w:t>
            </w:r>
          </w:p>
          <w:p w14:paraId="365DC7E6" w14:textId="77777777" w:rsidR="00B41638" w:rsidRPr="0060122A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60122A">
              <w:rPr>
                <w:b/>
                <w:bCs/>
                <w:color w:val="DE350B"/>
              </w:rPr>
              <w:t>Actual Result:</w:t>
            </w:r>
          </w:p>
          <w:p w14:paraId="46CAA157" w14:textId="61335B35" w:rsidR="00B41638" w:rsidRPr="0060122A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60122A">
              <w:rPr>
                <w:rFonts w:asciiTheme="minorHAnsi" w:eastAsia="Times New Roman" w:hAnsiTheme="minorHAnsi" w:cstheme="minorBidi"/>
                <w:sz w:val="22"/>
                <w:szCs w:val="22"/>
              </w:rPr>
              <w:t>The image does activate in "</w:t>
            </w:r>
            <w:r w:rsidRPr="0060122A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ניגודיות כהה</w:t>
            </w:r>
            <w:r w:rsidRPr="0060122A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" mode </w:t>
            </w:r>
            <w:r w:rsidR="0060122A" w:rsidRPr="0060122A">
              <w:rPr>
                <w:rFonts w:asciiTheme="minorHAnsi" w:eastAsia="Times New Roman" w:hAnsiTheme="minorHAnsi" w:cstheme="minorBidi"/>
                <w:sz w:val="22"/>
                <w:szCs w:val="22"/>
              </w:rPr>
              <w:t>in:</w:t>
            </w:r>
          </w:p>
          <w:p w14:paraId="669C57D3" w14:textId="77777777" w:rsidR="00B41638" w:rsidRPr="0060122A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60122A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במשקאות-סודה</w:t>
            </w:r>
            <w:r w:rsidRPr="0060122A">
              <w:rPr>
                <w:rFonts w:asciiTheme="minorHAnsi" w:eastAsia="Times New Roman" w:hAnsiTheme="minorHAnsi" w:cstheme="minorBidi"/>
                <w:sz w:val="22"/>
                <w:szCs w:val="22"/>
              </w:rPr>
              <w:br/>
            </w:r>
            <w:r w:rsidRPr="0060122A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במוצרי עוף-קריספי צ'יקן</w:t>
            </w:r>
            <w:r w:rsidRPr="0060122A">
              <w:rPr>
                <w:rFonts w:asciiTheme="minorHAnsi" w:eastAsia="Times New Roman" w:hAnsiTheme="minorHAnsi" w:cstheme="minorBidi"/>
                <w:sz w:val="22"/>
                <w:szCs w:val="22"/>
              </w:rPr>
              <w:br/>
            </w:r>
            <w:r w:rsidRPr="0060122A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בארוחת ביג קינג-ארוחת ביג קינג</w:t>
            </w:r>
          </w:p>
          <w:p w14:paraId="16E235F6" w14:textId="77777777" w:rsidR="00B41638" w:rsidRPr="0060122A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60122A">
              <w:rPr>
                <w:b/>
                <w:bCs/>
                <w:color w:val="DE350B"/>
              </w:rPr>
              <w:t>Expected Result:</w:t>
            </w:r>
          </w:p>
          <w:p w14:paraId="7F3CDEF4" w14:textId="77777777" w:rsidR="00B41638" w:rsidRPr="0060122A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60122A">
              <w:rPr>
                <w:rFonts w:asciiTheme="minorHAnsi" w:eastAsia="Times New Roman" w:hAnsiTheme="minorHAnsi" w:cstheme="minorBidi"/>
                <w:sz w:val="22"/>
                <w:szCs w:val="22"/>
              </w:rPr>
              <w:t>The images should be adjusted to "</w:t>
            </w:r>
            <w:r w:rsidRPr="0060122A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ניגודיות כהה</w:t>
            </w:r>
            <w:r w:rsidRPr="0060122A">
              <w:rPr>
                <w:rFonts w:asciiTheme="minorHAnsi" w:eastAsia="Times New Roman" w:hAnsiTheme="minorHAnsi" w:cstheme="minorBidi"/>
                <w:sz w:val="22"/>
                <w:szCs w:val="22"/>
              </w:rPr>
              <w:t>" mode.</w:t>
            </w:r>
          </w:p>
          <w:p w14:paraId="5D422682" w14:textId="77777777" w:rsidR="00B41638" w:rsidRDefault="00B41638" w:rsidP="00B41638">
            <w:pPr>
              <w:rPr>
                <w:rFonts w:eastAsia="Times New Roman"/>
              </w:rPr>
            </w:pPr>
          </w:p>
        </w:tc>
      </w:tr>
    </w:tbl>
    <w:p w14:paraId="2C83C82D" w14:textId="0A3EEABB" w:rsidR="00B41638" w:rsidRDefault="00B41638" w:rsidP="00B41638">
      <w:pPr>
        <w:rPr>
          <w:rFonts w:eastAsia="Times New Roman"/>
        </w:rPr>
      </w:pPr>
    </w:p>
    <w:p w14:paraId="56A32B81" w14:textId="77777777" w:rsidR="00B41638" w:rsidRDefault="00B41638" w:rsidP="00B41638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524B38BD" w14:textId="77777777" w:rsidTr="00B41638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C8E6CE" w14:textId="77777777" w:rsidR="00B41638" w:rsidRDefault="00B41638" w:rsidP="00B41638">
            <w:pPr>
              <w:pStyle w:val="3"/>
              <w:rPr>
                <w:rFonts w:eastAsia="Times New Roman"/>
              </w:rPr>
            </w:pPr>
            <w:bookmarkStart w:id="26" w:name="_[BK-42]_&quot;תיאור_תמונה&quot;"/>
            <w:bookmarkEnd w:id="26"/>
            <w:r>
              <w:rPr>
                <w:rFonts w:eastAsia="Times New Roman"/>
              </w:rPr>
              <w:t>[BK-42] </w:t>
            </w:r>
            <w:hyperlink r:id="rId57" w:history="1">
              <w:r>
                <w:rPr>
                  <w:rStyle w:val="Hyperlink"/>
                  <w:rFonts w:eastAsia="Times New Roman"/>
                </w:rPr>
                <w:t>"</w:t>
              </w:r>
              <w:r>
                <w:rPr>
                  <w:rStyle w:val="Hyperlink"/>
                  <w:rFonts w:eastAsia="Times New Roman"/>
                  <w:rtl/>
                </w:rPr>
                <w:t>תיאור תמונה</w:t>
              </w:r>
              <w:r>
                <w:rPr>
                  <w:rStyle w:val="Hyperlink"/>
                  <w:rFonts w:eastAsia="Times New Roman"/>
                </w:rPr>
                <w:t>" mode does not work in the accessibility menu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14/Jul/24  Updated: 14/Jul/24 </w:t>
            </w:r>
          </w:p>
        </w:tc>
      </w:tr>
      <w:tr w:rsidR="00B41638" w14:paraId="38017F44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CC849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06D40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B41638" w14:paraId="08D95AB6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7C224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3CE992" w14:textId="77777777" w:rsidR="00B41638" w:rsidRDefault="0050732B" w:rsidP="00B41638">
            <w:pPr>
              <w:rPr>
                <w:rFonts w:eastAsia="Times New Roman"/>
              </w:rPr>
            </w:pPr>
            <w:hyperlink r:id="rId58" w:history="1">
              <w:r w:rsidR="00B41638">
                <w:rPr>
                  <w:rStyle w:val="Hyperlink"/>
                  <w:rFonts w:eastAsia="Times New Roman"/>
                </w:rPr>
                <w:t>Burger King</w:t>
              </w:r>
            </w:hyperlink>
          </w:p>
        </w:tc>
      </w:tr>
      <w:tr w:rsidR="00B41638" w14:paraId="04354502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79B55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2E671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0487D475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A5100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63CBA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3E094D89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EE2E7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78B01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05F04422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2703"/>
        <w:gridCol w:w="1802"/>
        <w:gridCol w:w="2703"/>
      </w:tblGrid>
      <w:tr w:rsidR="00B41638" w14:paraId="27E26963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728B2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50C62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CEE3E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09893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Low </w:t>
            </w:r>
          </w:p>
        </w:tc>
      </w:tr>
      <w:tr w:rsidR="00B41638" w14:paraId="1DBDE7E7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F1C35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DFF2A4" w14:textId="77777777" w:rsidR="00B41638" w:rsidRDefault="0050732B" w:rsidP="00B41638">
            <w:pPr>
              <w:rPr>
                <w:rFonts w:eastAsia="Times New Roman"/>
              </w:rPr>
            </w:pPr>
            <w:hyperlink r:id="rId59" w:history="1">
              <w:r w:rsidR="00B41638">
                <w:rPr>
                  <w:rStyle w:val="Hyperlink"/>
                  <w:rFonts w:eastAsia="Times New Roman"/>
                </w:rPr>
                <w:t xml:space="preserve">Rita Petrenko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6C581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7C546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B41638" w14:paraId="1BDD525D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765A8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7B4C5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2DD13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C0432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B41638" w14:paraId="3204AF26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AD84C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CC0C6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721F60BA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C0159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08A14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301F7A0B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CEB43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E5349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61497F16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99D52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924AB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62E3E001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9D4DB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Environment: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BABCA5" w14:textId="77777777" w:rsidR="00B41638" w:rsidRDefault="00B41638" w:rsidP="00B41638">
            <w:pPr>
              <w:pStyle w:val="NormalWeb"/>
            </w:pPr>
            <w:r>
              <w:t>Android Ver 11: Realme GT Neo2 5G:RMX3370_11_A.098i</w:t>
            </w:r>
          </w:p>
        </w:tc>
      </w:tr>
    </w:tbl>
    <w:p w14:paraId="5B156CF0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3C49FF16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01269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Attachments: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31CB1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anchor distT="0" distB="0" distL="114300" distR="114300" simplePos="0" relativeHeight="251665408" behindDoc="0" locked="0" layoutInCell="1" allowOverlap="1" wp14:anchorId="7FA03080" wp14:editId="4614502F">
                  <wp:simplePos x="0" y="0"/>
                  <wp:positionH relativeFrom="column">
                    <wp:posOffset>117475</wp:posOffset>
                  </wp:positionH>
                  <wp:positionV relativeFrom="paragraph">
                    <wp:posOffset>0</wp:posOffset>
                  </wp:positionV>
                  <wp:extent cx="1616710" cy="3458210"/>
                  <wp:effectExtent l="0" t="0" r="2540" b="8890"/>
                  <wp:wrapSquare wrapText="bothSides"/>
                  <wp:docPr id="7" name="תמונה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bug 42.jfif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6710" cy="3458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41638" w14:paraId="15DF4796" w14:textId="77777777" w:rsidTr="00BD60E2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CBC9E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Severity: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C00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0CA33E" w14:textId="7BBD09EC" w:rsidR="00B41638" w:rsidRPr="005B4BDD" w:rsidRDefault="00BD60E2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S3-</w:t>
            </w:r>
            <w:r w:rsidRPr="00BD60E2">
              <w:rPr>
                <w:rFonts w:eastAsia="Times New Roman"/>
                <w:shd w:val="clear" w:color="auto" w:fill="FFC000"/>
              </w:rPr>
              <w:t>Major</w:t>
            </w:r>
          </w:p>
        </w:tc>
      </w:tr>
    </w:tbl>
    <w:p w14:paraId="55A31E0E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20" w:type="dxa"/>
          <w:left w:w="20" w:type="dxa"/>
          <w:bottom w:w="20" w:type="dxa"/>
          <w:right w:w="20" w:type="dxa"/>
        </w:tblCellMar>
        <w:tblLook w:val="04A0" w:firstRow="1" w:lastRow="0" w:firstColumn="1" w:lastColumn="0" w:noHBand="0" w:noVBand="1"/>
      </w:tblPr>
      <w:tblGrid>
        <w:gridCol w:w="1186"/>
        <w:gridCol w:w="7840"/>
      </w:tblGrid>
      <w:tr w:rsidR="00B41638" w14:paraId="21A08670" w14:textId="77777777" w:rsidTr="00B41638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6DC4ED27" w14:textId="77777777" w:rsidR="00B41638" w:rsidRDefault="00B41638" w:rsidP="00B41638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36CAEAD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265236FA" w14:textId="77777777" w:rsidR="00B41638" w:rsidRDefault="00B41638" w:rsidP="00B41638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B41638" w14:paraId="315CE04A" w14:textId="77777777" w:rsidTr="00B41638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B13E8D1" w14:textId="77777777" w:rsidR="00B41638" w:rsidRPr="00916CB6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916CB6">
              <w:rPr>
                <w:b/>
                <w:bCs/>
                <w:color w:val="DE350B"/>
              </w:rPr>
              <w:t>Steps to Reproduce:</w:t>
            </w:r>
          </w:p>
          <w:p w14:paraId="05D76528" w14:textId="77777777" w:rsidR="00B41638" w:rsidRPr="00916CB6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16CB6">
              <w:rPr>
                <w:rFonts w:asciiTheme="minorHAnsi" w:eastAsia="Times New Roman" w:hAnsiTheme="minorHAnsi" w:cstheme="minorBidi"/>
                <w:sz w:val="22"/>
                <w:szCs w:val="22"/>
              </w:rPr>
              <w:t>1.Enter the app “Burger King” on the Mobile.</w:t>
            </w:r>
          </w:p>
          <w:p w14:paraId="33507118" w14:textId="61BF3E24" w:rsidR="00B41638" w:rsidRPr="00916CB6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16CB6">
              <w:rPr>
                <w:rFonts w:asciiTheme="minorHAnsi" w:eastAsia="Times New Roman" w:hAnsiTheme="minorHAnsi" w:cstheme="minorBidi"/>
                <w:sz w:val="22"/>
                <w:szCs w:val="22"/>
              </w:rPr>
              <w:t>2.Click to the “</w:t>
            </w:r>
            <w:r w:rsidR="00916CB6" w:rsidRPr="00916CB6">
              <w:rPr>
                <w:rFonts w:asciiTheme="minorHAnsi" w:eastAsia="Times New Roman" w:hAnsiTheme="minorHAnsi" w:cstheme="minorBidi" w:hint="cs"/>
                <w:sz w:val="22"/>
                <w:szCs w:val="22"/>
                <w:rtl/>
              </w:rPr>
              <w:t>תפריטים</w:t>
            </w:r>
            <w:r w:rsidR="00916CB6" w:rsidRPr="00916CB6">
              <w:rPr>
                <w:rFonts w:asciiTheme="minorHAnsi" w:eastAsia="Times New Roman" w:hAnsiTheme="minorHAnsi" w:cstheme="minorBidi"/>
                <w:sz w:val="22"/>
                <w:szCs w:val="22"/>
              </w:rPr>
              <w:t>” on</w:t>
            </w:r>
            <w:r w:rsidRPr="00916CB6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 the bottom left side.</w:t>
            </w:r>
          </w:p>
          <w:p w14:paraId="300F7D16" w14:textId="530900B7" w:rsidR="00B41638" w:rsidRPr="00916CB6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16CB6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3.Click on the icon </w:t>
            </w:r>
            <w:r w:rsidR="00916CB6" w:rsidRPr="00916CB6">
              <w:rPr>
                <w:rFonts w:asciiTheme="minorHAnsi" w:eastAsia="Times New Roman" w:hAnsiTheme="minorHAnsi" w:cstheme="minorBidi"/>
                <w:sz w:val="22"/>
                <w:szCs w:val="22"/>
              </w:rPr>
              <w:t>accessibility</w:t>
            </w:r>
            <w:r w:rsidRPr="00916CB6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 in the right side.</w:t>
            </w:r>
          </w:p>
          <w:p w14:paraId="5D3E86E3" w14:textId="4E481B9B" w:rsidR="00B41638" w:rsidRPr="00916CB6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16CB6">
              <w:rPr>
                <w:rFonts w:asciiTheme="minorHAnsi" w:eastAsia="Times New Roman" w:hAnsiTheme="minorHAnsi" w:cstheme="minorBidi"/>
                <w:sz w:val="22"/>
                <w:szCs w:val="22"/>
              </w:rPr>
              <w:t>4.Select “</w:t>
            </w:r>
            <w:r w:rsidRPr="00916CB6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תיאור תמונה</w:t>
            </w:r>
            <w:r w:rsidRPr="00916CB6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” mode--&gt;Click X to </w:t>
            </w:r>
            <w:r w:rsidR="00916CB6" w:rsidRPr="00916CB6">
              <w:rPr>
                <w:rFonts w:asciiTheme="minorHAnsi" w:eastAsia="Times New Roman" w:hAnsiTheme="minorHAnsi" w:cstheme="minorBidi"/>
                <w:sz w:val="22"/>
                <w:szCs w:val="22"/>
              </w:rPr>
              <w:t>exit.</w:t>
            </w:r>
          </w:p>
          <w:p w14:paraId="42C9A0C2" w14:textId="5E77EE77" w:rsidR="00B41638" w:rsidRPr="00916CB6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16CB6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5.Choose something from the menu category for </w:t>
            </w:r>
            <w:r w:rsidR="00916CB6" w:rsidRPr="00916CB6">
              <w:rPr>
                <w:rFonts w:asciiTheme="minorHAnsi" w:eastAsia="Times New Roman" w:hAnsiTheme="minorHAnsi" w:cstheme="minorBidi"/>
                <w:sz w:val="22"/>
                <w:szCs w:val="22"/>
              </w:rPr>
              <w:t>example:</w:t>
            </w:r>
            <w:r w:rsidRPr="00916CB6">
              <w:rPr>
                <w:rFonts w:asciiTheme="minorHAnsi" w:eastAsia="Times New Roman" w:hAnsiTheme="minorHAnsi" w:cstheme="minorBidi"/>
                <w:sz w:val="22"/>
                <w:szCs w:val="22"/>
              </w:rPr>
              <w:t>"</w:t>
            </w:r>
            <w:r w:rsidRPr="00916CB6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סלטים וטורטיות</w:t>
            </w:r>
            <w:r w:rsidRPr="00916CB6">
              <w:rPr>
                <w:rFonts w:asciiTheme="minorHAnsi" w:eastAsia="Times New Roman" w:hAnsiTheme="minorHAnsi" w:cstheme="minorBidi"/>
                <w:sz w:val="22"/>
                <w:szCs w:val="22"/>
              </w:rPr>
              <w:t>”.</w:t>
            </w:r>
          </w:p>
          <w:p w14:paraId="4C291AB4" w14:textId="77777777" w:rsidR="00B41638" w:rsidRPr="00916CB6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16CB6">
              <w:rPr>
                <w:rFonts w:asciiTheme="minorHAnsi" w:eastAsia="Times New Roman" w:hAnsiTheme="minorHAnsi" w:cstheme="minorBidi"/>
                <w:sz w:val="22"/>
                <w:szCs w:val="22"/>
              </w:rPr>
              <w:t>6.Click on one of the images.</w:t>
            </w:r>
          </w:p>
          <w:p w14:paraId="5FF23844" w14:textId="0668D6F3" w:rsidR="00B41638" w:rsidRPr="00916CB6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16CB6">
              <w:rPr>
                <w:rFonts w:asciiTheme="minorHAnsi" w:eastAsia="Times New Roman" w:hAnsiTheme="minorHAnsi" w:cstheme="minorBidi"/>
                <w:sz w:val="22"/>
                <w:szCs w:val="22"/>
              </w:rPr>
              <w:t>7.See that there is no description for the picture</w:t>
            </w:r>
            <w:r w:rsidR="00916CB6">
              <w:rPr>
                <w:rFonts w:asciiTheme="minorHAnsi" w:eastAsia="Times New Roman" w:hAnsiTheme="minorHAnsi" w:cstheme="minorBidi"/>
                <w:sz w:val="22"/>
                <w:szCs w:val="22"/>
              </w:rPr>
              <w:t>.</w:t>
            </w:r>
          </w:p>
          <w:p w14:paraId="6A65707A" w14:textId="77777777" w:rsidR="00B41638" w:rsidRPr="00916CB6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916CB6">
              <w:rPr>
                <w:b/>
                <w:bCs/>
                <w:color w:val="DE350B"/>
              </w:rPr>
              <w:t>Actual Result:</w:t>
            </w:r>
          </w:p>
          <w:p w14:paraId="5098E81D" w14:textId="77777777" w:rsidR="00B41638" w:rsidRPr="00916CB6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16CB6">
              <w:rPr>
                <w:rFonts w:asciiTheme="minorHAnsi" w:eastAsia="Times New Roman" w:hAnsiTheme="minorHAnsi" w:cstheme="minorBidi"/>
                <w:sz w:val="22"/>
                <w:szCs w:val="22"/>
              </w:rPr>
              <w:t>"</w:t>
            </w:r>
            <w:r w:rsidRPr="00916CB6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תיאור תמונה</w:t>
            </w:r>
            <w:r w:rsidRPr="00916CB6">
              <w:rPr>
                <w:rFonts w:asciiTheme="minorHAnsi" w:eastAsia="Times New Roman" w:hAnsiTheme="minorHAnsi" w:cstheme="minorBidi"/>
                <w:sz w:val="22"/>
                <w:szCs w:val="22"/>
              </w:rPr>
              <w:t>" mode does not work in the accessibility menu.</w:t>
            </w:r>
          </w:p>
          <w:p w14:paraId="150D7AAD" w14:textId="77777777" w:rsidR="00B41638" w:rsidRPr="00916CB6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916CB6">
              <w:rPr>
                <w:b/>
                <w:bCs/>
                <w:color w:val="DE350B"/>
              </w:rPr>
              <w:t>Expected Result:</w:t>
            </w:r>
          </w:p>
          <w:p w14:paraId="41280608" w14:textId="77777777" w:rsidR="00B41638" w:rsidRPr="00916CB6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16CB6">
              <w:rPr>
                <w:rFonts w:asciiTheme="minorHAnsi" w:eastAsia="Times New Roman" w:hAnsiTheme="minorHAnsi" w:cstheme="minorBidi"/>
                <w:sz w:val="22"/>
                <w:szCs w:val="22"/>
              </w:rPr>
              <w:t>There should be an image description when clicking on an image.</w:t>
            </w:r>
          </w:p>
          <w:p w14:paraId="377C29D0" w14:textId="77777777" w:rsidR="00B41638" w:rsidRDefault="00B41638" w:rsidP="00B41638">
            <w:pPr>
              <w:rPr>
                <w:rFonts w:eastAsia="Times New Roman"/>
              </w:rPr>
            </w:pPr>
          </w:p>
        </w:tc>
      </w:tr>
    </w:tbl>
    <w:p w14:paraId="6F8DCB81" w14:textId="177BA6C1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790D8B0C" w14:textId="77777777" w:rsidTr="00B41638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C4FC3D" w14:textId="77777777" w:rsidR="00B41638" w:rsidRDefault="00B41638" w:rsidP="00B41638">
            <w:pPr>
              <w:pStyle w:val="3"/>
              <w:rPr>
                <w:rFonts w:eastAsia="Times New Roman"/>
              </w:rPr>
            </w:pPr>
            <w:bookmarkStart w:id="27" w:name="_[BK-41]_Long_page"/>
            <w:bookmarkEnd w:id="27"/>
            <w:r>
              <w:rPr>
                <w:rFonts w:eastAsia="Times New Roman"/>
              </w:rPr>
              <w:t>[BK-41] </w:t>
            </w:r>
            <w:hyperlink r:id="rId61" w:history="1">
              <w:r>
                <w:rPr>
                  <w:rStyle w:val="Hyperlink"/>
                  <w:rFonts w:eastAsia="Times New Roman"/>
                </w:rPr>
                <w:t>Long page loading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14/Jul/24  Updated: 14/Jul/24 </w:t>
            </w:r>
          </w:p>
        </w:tc>
      </w:tr>
      <w:tr w:rsidR="00B41638" w14:paraId="336D5071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9C31D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31B15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B41638" w14:paraId="6B680468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B3BFD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D45FB2" w14:textId="77777777" w:rsidR="00B41638" w:rsidRDefault="0050732B" w:rsidP="00B41638">
            <w:pPr>
              <w:rPr>
                <w:rFonts w:eastAsia="Times New Roman"/>
              </w:rPr>
            </w:pPr>
            <w:hyperlink r:id="rId62" w:history="1">
              <w:r w:rsidR="00B41638">
                <w:rPr>
                  <w:rStyle w:val="Hyperlink"/>
                  <w:rFonts w:eastAsia="Times New Roman"/>
                </w:rPr>
                <w:t>Burger King</w:t>
              </w:r>
            </w:hyperlink>
          </w:p>
        </w:tc>
      </w:tr>
      <w:tr w:rsidR="00B41638" w14:paraId="37B5A513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7DF45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131FB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48786A14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8A96B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C4583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37979A2F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8A5B0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D30C9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4E02CAED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2703"/>
        <w:gridCol w:w="1802"/>
        <w:gridCol w:w="2703"/>
      </w:tblGrid>
      <w:tr w:rsidR="00B41638" w14:paraId="68F2F29B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2FB55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4DDE1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4E1DB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D74EB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Low </w:t>
            </w:r>
          </w:p>
        </w:tc>
      </w:tr>
      <w:tr w:rsidR="00B41638" w14:paraId="6EA5EDD4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520C6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B1F0E8" w14:textId="77777777" w:rsidR="00B41638" w:rsidRDefault="0050732B" w:rsidP="00B41638">
            <w:pPr>
              <w:rPr>
                <w:rFonts w:eastAsia="Times New Roman"/>
              </w:rPr>
            </w:pPr>
            <w:hyperlink r:id="rId63" w:history="1">
              <w:r w:rsidR="00B41638">
                <w:rPr>
                  <w:rStyle w:val="Hyperlink"/>
                  <w:rFonts w:eastAsia="Times New Roman"/>
                </w:rPr>
                <w:t xml:space="preserve">Rita Petrenko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73BDF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4A68D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B41638" w14:paraId="2D982973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A1CE6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78574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BA17F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3717C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B41638" w14:paraId="5F456C21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7AF9C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CDB27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2541214F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521E7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673AA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16C7D205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A79FF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B1103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1F87A7B3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D0BA9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933C9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3136DECF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393EC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Environment: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29BCA5" w14:textId="77777777" w:rsidR="00B41638" w:rsidRDefault="00B41638" w:rsidP="00B41638">
            <w:pPr>
              <w:pStyle w:val="NormalWeb"/>
            </w:pPr>
            <w:r>
              <w:t>Android Ver 11: Realme GT Neo2 5G:RMX3370_11_A.098i</w:t>
            </w:r>
          </w:p>
        </w:tc>
      </w:tr>
    </w:tbl>
    <w:p w14:paraId="210E6F03" w14:textId="7DB905B6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28FF892F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C5885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Severity: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0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0BC7D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S4-Minor </w:t>
            </w:r>
          </w:p>
        </w:tc>
      </w:tr>
    </w:tbl>
    <w:p w14:paraId="6BE7FF3F" w14:textId="3E1D21E3" w:rsidR="00916CB6" w:rsidRDefault="00916CB6" w:rsidP="00B41638">
      <w:pPr>
        <w:rPr>
          <w:rFonts w:eastAsia="Times New Roman"/>
        </w:rPr>
      </w:pPr>
    </w:p>
    <w:p w14:paraId="7EA9C439" w14:textId="51D9B8D7" w:rsidR="00A3773B" w:rsidRDefault="00A3773B" w:rsidP="00B41638">
      <w:pPr>
        <w:rPr>
          <w:rFonts w:eastAsia="Times New Roman"/>
        </w:rPr>
      </w:pPr>
    </w:p>
    <w:p w14:paraId="2894ECF2" w14:textId="7452B569" w:rsidR="00A3773B" w:rsidRDefault="00A3773B" w:rsidP="00B41638">
      <w:pPr>
        <w:rPr>
          <w:rFonts w:eastAsia="Times New Roman"/>
        </w:rPr>
      </w:pPr>
    </w:p>
    <w:p w14:paraId="24067183" w14:textId="263D6584" w:rsidR="00A3773B" w:rsidRDefault="00A3773B" w:rsidP="00B41638">
      <w:pPr>
        <w:rPr>
          <w:rFonts w:eastAsia="Times New Roman"/>
        </w:rPr>
      </w:pPr>
    </w:p>
    <w:p w14:paraId="1C6C31E7" w14:textId="7DC32030" w:rsidR="00A3773B" w:rsidRDefault="00A3773B" w:rsidP="00B41638">
      <w:pPr>
        <w:rPr>
          <w:rFonts w:eastAsia="Times New Roman"/>
        </w:rPr>
      </w:pPr>
    </w:p>
    <w:p w14:paraId="41B6D742" w14:textId="1E6CE8B4" w:rsidR="00A3773B" w:rsidRDefault="00A3773B" w:rsidP="00B41638">
      <w:pPr>
        <w:rPr>
          <w:rFonts w:eastAsia="Times New Roman"/>
        </w:rPr>
      </w:pPr>
    </w:p>
    <w:p w14:paraId="5328002E" w14:textId="409BC6CB" w:rsidR="00A3773B" w:rsidRDefault="00A3773B" w:rsidP="00B41638">
      <w:pPr>
        <w:rPr>
          <w:rFonts w:eastAsia="Times New Roman"/>
        </w:rPr>
      </w:pPr>
    </w:p>
    <w:p w14:paraId="33262AAB" w14:textId="5A3FC28D" w:rsidR="00A3773B" w:rsidRDefault="00A3773B" w:rsidP="00B41638">
      <w:pPr>
        <w:rPr>
          <w:rFonts w:eastAsia="Times New Roman"/>
        </w:rPr>
      </w:pPr>
    </w:p>
    <w:p w14:paraId="5B1792A8" w14:textId="77777777" w:rsidR="00A3773B" w:rsidRDefault="00A3773B" w:rsidP="00B41638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20" w:type="dxa"/>
          <w:left w:w="20" w:type="dxa"/>
          <w:bottom w:w="20" w:type="dxa"/>
          <w:right w:w="20" w:type="dxa"/>
        </w:tblCellMar>
        <w:tblLook w:val="04A0" w:firstRow="1" w:lastRow="0" w:firstColumn="1" w:lastColumn="0" w:noHBand="0" w:noVBand="1"/>
      </w:tblPr>
      <w:tblGrid>
        <w:gridCol w:w="1186"/>
        <w:gridCol w:w="7840"/>
      </w:tblGrid>
      <w:tr w:rsidR="00B41638" w14:paraId="762E95E8" w14:textId="77777777" w:rsidTr="00B41638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72DBA0C4" w14:textId="77777777" w:rsidR="00B41638" w:rsidRDefault="00B41638" w:rsidP="00B41638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6EB378C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7439D718" w14:textId="77777777" w:rsidR="00B41638" w:rsidRDefault="00B41638" w:rsidP="00B41638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B41638" w14:paraId="388D0FCA" w14:textId="77777777" w:rsidTr="00B41638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9FDB09F" w14:textId="77777777" w:rsidR="00B41638" w:rsidRPr="00424BC3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424BC3">
              <w:rPr>
                <w:b/>
                <w:bCs/>
                <w:color w:val="DE350B"/>
              </w:rPr>
              <w:t>Steps to Reproduce:</w:t>
            </w:r>
          </w:p>
          <w:p w14:paraId="446DBC2C" w14:textId="77777777" w:rsidR="00B41638" w:rsidRPr="00424BC3" w:rsidRDefault="00B41638" w:rsidP="00424BC3">
            <w:pPr>
              <w:rPr>
                <w:rFonts w:eastAsia="Times New Roman"/>
              </w:rPr>
            </w:pPr>
            <w:r w:rsidRPr="00424BC3">
              <w:rPr>
                <w:rFonts w:eastAsia="Times New Roman"/>
              </w:rPr>
              <w:t>1.Enter the app “Burger King” on the Mobile.</w:t>
            </w:r>
          </w:p>
          <w:p w14:paraId="40D8B9DA" w14:textId="6AF0F43C" w:rsidR="00B41638" w:rsidRPr="00424BC3" w:rsidRDefault="00B41638" w:rsidP="00424BC3">
            <w:pPr>
              <w:rPr>
                <w:rFonts w:eastAsia="Times New Roman"/>
              </w:rPr>
            </w:pPr>
            <w:r w:rsidRPr="00424BC3">
              <w:rPr>
                <w:rFonts w:eastAsia="Times New Roman"/>
              </w:rPr>
              <w:t>2.Click for example on the “</w:t>
            </w:r>
            <w:r w:rsidR="00424BC3" w:rsidRPr="00424BC3">
              <w:rPr>
                <w:rFonts w:eastAsia="Times New Roman" w:hint="cs"/>
                <w:rtl/>
              </w:rPr>
              <w:t>תפריטים</w:t>
            </w:r>
            <w:r w:rsidR="00424BC3" w:rsidRPr="00424BC3">
              <w:rPr>
                <w:rFonts w:eastAsia="Times New Roman"/>
              </w:rPr>
              <w:t>” on</w:t>
            </w:r>
            <w:r w:rsidRPr="00424BC3">
              <w:rPr>
                <w:rFonts w:eastAsia="Times New Roman"/>
              </w:rPr>
              <w:t xml:space="preserve"> the bottom left side.</w:t>
            </w:r>
          </w:p>
          <w:p w14:paraId="555EC02D" w14:textId="77777777" w:rsidR="00B41638" w:rsidRPr="00424BC3" w:rsidRDefault="00B41638" w:rsidP="00424BC3">
            <w:pPr>
              <w:rPr>
                <w:rFonts w:eastAsia="Times New Roman"/>
              </w:rPr>
            </w:pPr>
            <w:r w:rsidRPr="00424BC3">
              <w:rPr>
                <w:rFonts w:eastAsia="Times New Roman"/>
              </w:rPr>
              <w:t>3.You have to wait between 5-8 seconds until it enters the "</w:t>
            </w:r>
            <w:r w:rsidRPr="00424BC3">
              <w:rPr>
                <w:rFonts w:eastAsia="Times New Roman"/>
                <w:rtl/>
              </w:rPr>
              <w:t>תפריטים</w:t>
            </w:r>
            <w:r w:rsidRPr="00424BC3">
              <w:rPr>
                <w:rFonts w:eastAsia="Times New Roman"/>
              </w:rPr>
              <w:t>" page.</w:t>
            </w:r>
          </w:p>
          <w:p w14:paraId="2EFF7257" w14:textId="77777777" w:rsidR="00B41638" w:rsidRPr="00424BC3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424BC3">
              <w:rPr>
                <w:b/>
                <w:bCs/>
                <w:color w:val="DE350B"/>
              </w:rPr>
              <w:t>Actual Result:</w:t>
            </w:r>
          </w:p>
          <w:p w14:paraId="18D22DFA" w14:textId="77777777" w:rsidR="00B41638" w:rsidRPr="00424BC3" w:rsidRDefault="00B41638" w:rsidP="00424BC3">
            <w:pPr>
              <w:rPr>
                <w:rFonts w:eastAsia="Times New Roman"/>
              </w:rPr>
            </w:pPr>
            <w:r w:rsidRPr="00424BC3">
              <w:rPr>
                <w:rFonts w:eastAsia="Times New Roman"/>
              </w:rPr>
              <w:t>Long page loading.</w:t>
            </w:r>
          </w:p>
          <w:p w14:paraId="523A9667" w14:textId="77777777" w:rsidR="00B41638" w:rsidRPr="00424BC3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424BC3">
              <w:rPr>
                <w:b/>
                <w:bCs/>
                <w:color w:val="DE350B"/>
              </w:rPr>
              <w:t>Expected Result:</w:t>
            </w:r>
          </w:p>
          <w:p w14:paraId="2CA8CB4E" w14:textId="77777777" w:rsidR="00B41638" w:rsidRPr="00424BC3" w:rsidRDefault="00B41638" w:rsidP="00424BC3">
            <w:pPr>
              <w:rPr>
                <w:rFonts w:eastAsia="Times New Roman"/>
              </w:rPr>
            </w:pPr>
            <w:r w:rsidRPr="00424BC3">
              <w:rPr>
                <w:rFonts w:eastAsia="Times New Roman"/>
              </w:rPr>
              <w:t>The length of waiting times varies between 2-3 seconds.</w:t>
            </w:r>
          </w:p>
          <w:p w14:paraId="628C39AA" w14:textId="77777777" w:rsidR="00B41638" w:rsidRDefault="00B41638" w:rsidP="00B41638">
            <w:pPr>
              <w:rPr>
                <w:rFonts w:eastAsia="Times New Roman"/>
              </w:rPr>
            </w:pPr>
          </w:p>
        </w:tc>
      </w:tr>
    </w:tbl>
    <w:p w14:paraId="16A39AD7" w14:textId="2304FCA3" w:rsidR="00B41638" w:rsidRDefault="00B41638" w:rsidP="00B41638">
      <w:pPr>
        <w:rPr>
          <w:rFonts w:eastAsia="Times New Roman"/>
        </w:rPr>
      </w:pPr>
    </w:p>
    <w:p w14:paraId="1D77F782" w14:textId="77777777" w:rsidR="00B41638" w:rsidRDefault="00B41638" w:rsidP="00B41638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3DDEA608" w14:textId="77777777" w:rsidTr="00B41638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5F020E" w14:textId="77777777" w:rsidR="00B41638" w:rsidRDefault="00B41638" w:rsidP="00B41638">
            <w:pPr>
              <w:pStyle w:val="3"/>
              <w:rPr>
                <w:rFonts w:eastAsia="Times New Roman"/>
              </w:rPr>
            </w:pPr>
            <w:bookmarkStart w:id="28" w:name="_[BK-40]_There_is"/>
            <w:bookmarkEnd w:id="28"/>
            <w:r>
              <w:rPr>
                <w:rFonts w:eastAsia="Times New Roman"/>
              </w:rPr>
              <w:t>[BK-40] </w:t>
            </w:r>
            <w:hyperlink r:id="rId64" w:history="1">
              <w:r>
                <w:rPr>
                  <w:rStyle w:val="Hyperlink"/>
                  <w:rFonts w:eastAsia="Times New Roman"/>
                </w:rPr>
                <w:t>There is no match between As the menu is listed in IOS App and in Android App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14/Jul/24  Updated: 14/Jul/24 </w:t>
            </w:r>
          </w:p>
        </w:tc>
      </w:tr>
      <w:tr w:rsidR="00B41638" w14:paraId="7689F192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945DA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DA3E0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B41638" w14:paraId="1AC14D0E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05713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D60D19" w14:textId="77777777" w:rsidR="00B41638" w:rsidRDefault="0050732B" w:rsidP="00B41638">
            <w:pPr>
              <w:rPr>
                <w:rFonts w:eastAsia="Times New Roman"/>
              </w:rPr>
            </w:pPr>
            <w:hyperlink r:id="rId65" w:history="1">
              <w:r w:rsidR="00B41638">
                <w:rPr>
                  <w:rStyle w:val="Hyperlink"/>
                  <w:rFonts w:eastAsia="Times New Roman"/>
                </w:rPr>
                <w:t>Burger King</w:t>
              </w:r>
            </w:hyperlink>
          </w:p>
        </w:tc>
      </w:tr>
      <w:tr w:rsidR="00B41638" w14:paraId="2317D808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B5C4D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4C384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3A9AFE41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C7756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EF1F9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6E7C8A02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18D1C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3410F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3AC74F3C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2703"/>
        <w:gridCol w:w="1802"/>
        <w:gridCol w:w="2703"/>
      </w:tblGrid>
      <w:tr w:rsidR="00B41638" w14:paraId="7042C1DC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3788D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8963F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CDD07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C3C3F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Low </w:t>
            </w:r>
          </w:p>
        </w:tc>
      </w:tr>
      <w:tr w:rsidR="00B41638" w14:paraId="43AEA5EB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1405E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33B88D" w14:textId="77777777" w:rsidR="00B41638" w:rsidRDefault="0050732B" w:rsidP="00B41638">
            <w:pPr>
              <w:rPr>
                <w:rFonts w:eastAsia="Times New Roman"/>
              </w:rPr>
            </w:pPr>
            <w:hyperlink r:id="rId66" w:history="1">
              <w:r w:rsidR="00B41638">
                <w:rPr>
                  <w:rStyle w:val="Hyperlink"/>
                  <w:rFonts w:eastAsia="Times New Roman"/>
                  <w:rtl/>
                </w:rPr>
                <w:t xml:space="preserve">יובל דוידוב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3BCB3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EF0C1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B41638" w14:paraId="318C80CB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1FF5A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1EB90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ACA9A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F4D49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B41638" w14:paraId="31F58AD5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35C0B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2F059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4D875C28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DBCA3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E9B31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4B36FF0E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E7413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BE079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6C770AE2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E3A0F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A203C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462EFD23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E95F0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Environment: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EFBB80" w14:textId="77777777" w:rsidR="00B41638" w:rsidRDefault="00B41638" w:rsidP="00B41638">
            <w:pPr>
              <w:pStyle w:val="NormalWeb"/>
            </w:pPr>
            <w:r>
              <w:t>Android Ver 11: Realme GT Neo2 5G:RMX3370_11_A.098i</w:t>
            </w:r>
          </w:p>
          <w:p w14:paraId="43F91888" w14:textId="77777777" w:rsidR="00B41638" w:rsidRDefault="00B41638" w:rsidP="00B41638">
            <w:pPr>
              <w:pStyle w:val="NormalWeb"/>
            </w:pPr>
            <w:r>
              <w:t>iOS 17.5.1</w:t>
            </w:r>
          </w:p>
        </w:tc>
      </w:tr>
    </w:tbl>
    <w:p w14:paraId="13B1F87E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2AD64AD7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96A5E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Attachments: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678E9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anchor distT="0" distB="0" distL="114300" distR="114300" simplePos="0" relativeHeight="251666432" behindDoc="0" locked="0" layoutInCell="1" allowOverlap="1" wp14:anchorId="018C77A0" wp14:editId="04D5F26C">
                  <wp:simplePos x="0" y="0"/>
                  <wp:positionH relativeFrom="column">
                    <wp:posOffset>-14605</wp:posOffset>
                  </wp:positionH>
                  <wp:positionV relativeFrom="page">
                    <wp:posOffset>219710</wp:posOffset>
                  </wp:positionV>
                  <wp:extent cx="4127500" cy="3365500"/>
                  <wp:effectExtent l="0" t="0" r="6350" b="6350"/>
                  <wp:wrapSquare wrapText="bothSides"/>
                  <wp:docPr id="25" name="תמונה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bug 40.jfif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7500" cy="336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41638" w14:paraId="036FBC81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01E9F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Severity: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0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7A0DC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S4-Minor </w:t>
            </w:r>
          </w:p>
        </w:tc>
      </w:tr>
    </w:tbl>
    <w:p w14:paraId="709F443A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20" w:type="dxa"/>
          <w:left w:w="20" w:type="dxa"/>
          <w:bottom w:w="20" w:type="dxa"/>
          <w:right w:w="20" w:type="dxa"/>
        </w:tblCellMar>
        <w:tblLook w:val="04A0" w:firstRow="1" w:lastRow="0" w:firstColumn="1" w:lastColumn="0" w:noHBand="0" w:noVBand="1"/>
      </w:tblPr>
      <w:tblGrid>
        <w:gridCol w:w="1186"/>
        <w:gridCol w:w="7840"/>
      </w:tblGrid>
      <w:tr w:rsidR="00B41638" w14:paraId="55CE5D93" w14:textId="77777777" w:rsidTr="00B41638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29095B16" w14:textId="77777777" w:rsidR="00B41638" w:rsidRDefault="00B41638" w:rsidP="00B41638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66F811C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68E8B448" w14:textId="77777777" w:rsidR="00B41638" w:rsidRDefault="00B41638" w:rsidP="00B41638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B41638" w14:paraId="07028561" w14:textId="77777777" w:rsidTr="00B41638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2590CDE" w14:textId="77777777" w:rsidR="00B41638" w:rsidRDefault="00B41638" w:rsidP="00B41638">
            <w:pPr>
              <w:pStyle w:val="NormalWeb"/>
            </w:pPr>
            <w:r>
              <w:rPr>
                <w:b/>
                <w:bCs/>
                <w:color w:val="DE350B"/>
              </w:rPr>
              <w:t>Steps to Reproduce:</w:t>
            </w:r>
          </w:p>
          <w:p w14:paraId="6D4F6AE6" w14:textId="77777777" w:rsidR="00B41638" w:rsidRPr="00B854AE" w:rsidRDefault="00B41638" w:rsidP="00B854AE">
            <w:pPr>
              <w:rPr>
                <w:rFonts w:eastAsia="Times New Roman"/>
              </w:rPr>
            </w:pPr>
            <w:r w:rsidRPr="00B854AE">
              <w:rPr>
                <w:rFonts w:eastAsia="Times New Roman"/>
              </w:rPr>
              <w:t>1.Enter the app “Burger King” on the Mobile.</w:t>
            </w:r>
          </w:p>
          <w:p w14:paraId="1AC4F9FC" w14:textId="77777777" w:rsidR="00B41638" w:rsidRDefault="00B41638" w:rsidP="00B41638">
            <w:pPr>
              <w:pStyle w:val="NormalWeb"/>
            </w:pPr>
            <w:r w:rsidRPr="00233DBC">
              <w:rPr>
                <w:rFonts w:asciiTheme="minorHAnsi" w:eastAsia="Times New Roman" w:hAnsiTheme="minorHAnsi" w:cstheme="minorBidi"/>
                <w:sz w:val="22"/>
                <w:szCs w:val="22"/>
              </w:rPr>
              <w:t>2</w:t>
            </w:r>
            <w:r>
              <w:t>.</w:t>
            </w:r>
            <w:ins w:id="29" w:author="Unknown">
              <w:r w:rsidRPr="006D0B0C">
                <w:rPr>
                  <w:color w:val="0070C0"/>
                </w:rPr>
                <w:t>iOS</w:t>
              </w:r>
            </w:ins>
            <w:r>
              <w:t>:</w:t>
            </w:r>
          </w:p>
          <w:p w14:paraId="11B6F8EA" w14:textId="0BD714C5" w:rsidR="00B41638" w:rsidRPr="00B854AE" w:rsidRDefault="00B41638" w:rsidP="00B854AE">
            <w:pPr>
              <w:rPr>
                <w:rFonts w:eastAsia="Times New Roman"/>
              </w:rPr>
            </w:pPr>
            <w:r w:rsidRPr="00B854AE">
              <w:rPr>
                <w:rFonts w:eastAsia="Times New Roman"/>
              </w:rPr>
              <w:t xml:space="preserve">Write </w:t>
            </w:r>
            <w:r w:rsidR="00B854AE" w:rsidRPr="00B854AE">
              <w:rPr>
                <w:rFonts w:eastAsia="Times New Roman"/>
              </w:rPr>
              <w:t>down:</w:t>
            </w:r>
            <w:r w:rsidRPr="00B854AE">
              <w:rPr>
                <w:rFonts w:eastAsia="Times New Roman"/>
              </w:rPr>
              <w:t xml:space="preserve"> </w:t>
            </w:r>
            <w:r w:rsidRPr="00B854AE">
              <w:rPr>
                <w:rFonts w:eastAsia="Times New Roman"/>
                <w:rtl/>
              </w:rPr>
              <w:t>תפריט</w:t>
            </w:r>
            <w:r w:rsidRPr="00B854AE">
              <w:rPr>
                <w:rFonts w:eastAsia="Times New Roman"/>
              </w:rPr>
              <w:t>.</w:t>
            </w:r>
          </w:p>
          <w:p w14:paraId="3377DD9C" w14:textId="0298FC0E" w:rsidR="00B41638" w:rsidRDefault="00233DBC" w:rsidP="00B41638">
            <w:pPr>
              <w:pStyle w:val="NormalWeb"/>
            </w:pPr>
            <w:r w:rsidRPr="00233DBC">
              <w:rPr>
                <w:rFonts w:asciiTheme="minorHAnsi" w:eastAsia="Times New Roman" w:hAnsiTheme="minorHAnsi" w:cstheme="minorBidi"/>
                <w:sz w:val="22"/>
                <w:szCs w:val="22"/>
              </w:rPr>
              <w:t>3.</w:t>
            </w:r>
            <w:ins w:id="30" w:author="Unknown">
              <w:r w:rsidR="00B41638" w:rsidRPr="006D0B0C">
                <w:rPr>
                  <w:color w:val="0070C0"/>
                </w:rPr>
                <w:t>Android</w:t>
              </w:r>
            </w:ins>
            <w:r w:rsidR="00B41638">
              <w:t>:</w:t>
            </w:r>
          </w:p>
          <w:p w14:paraId="187D70C8" w14:textId="77777777" w:rsidR="00B41638" w:rsidRPr="00B854AE" w:rsidRDefault="00B41638" w:rsidP="00B854AE">
            <w:pPr>
              <w:rPr>
                <w:rFonts w:eastAsia="Times New Roman"/>
              </w:rPr>
            </w:pPr>
            <w:r w:rsidRPr="00B854AE">
              <w:rPr>
                <w:rFonts w:eastAsia="Times New Roman"/>
              </w:rPr>
              <w:t xml:space="preserve">Write down: </w:t>
            </w:r>
            <w:r w:rsidRPr="00B854AE">
              <w:rPr>
                <w:rFonts w:eastAsia="Times New Roman"/>
                <w:rtl/>
              </w:rPr>
              <w:t>תפריטים</w:t>
            </w:r>
            <w:r w:rsidRPr="00B854AE">
              <w:rPr>
                <w:rFonts w:eastAsia="Times New Roman"/>
              </w:rPr>
              <w:t>.</w:t>
            </w:r>
          </w:p>
          <w:p w14:paraId="1F5C6A98" w14:textId="77777777" w:rsidR="00B41638" w:rsidRDefault="00B41638" w:rsidP="00B41638">
            <w:pPr>
              <w:pStyle w:val="NormalWeb"/>
            </w:pPr>
            <w:r>
              <w:rPr>
                <w:b/>
                <w:bCs/>
                <w:color w:val="DE350B"/>
              </w:rPr>
              <w:t>Actual Result:</w:t>
            </w:r>
          </w:p>
          <w:p w14:paraId="37721D10" w14:textId="554480F0" w:rsidR="00B41638" w:rsidRPr="00B854AE" w:rsidRDefault="00B41638" w:rsidP="00B854AE">
            <w:pPr>
              <w:rPr>
                <w:rFonts w:eastAsia="Times New Roman"/>
              </w:rPr>
            </w:pPr>
            <w:r w:rsidRPr="00B854AE">
              <w:rPr>
                <w:rFonts w:eastAsia="Times New Roman"/>
              </w:rPr>
              <w:t>There is no compatibility between the android app and iOS app</w:t>
            </w:r>
            <w:r w:rsidR="00B854AE">
              <w:rPr>
                <w:rFonts w:eastAsia="Times New Roman"/>
              </w:rPr>
              <w:t>.</w:t>
            </w:r>
          </w:p>
          <w:p w14:paraId="2FD1D278" w14:textId="77777777" w:rsidR="00B41638" w:rsidRDefault="00B41638" w:rsidP="00B41638">
            <w:pPr>
              <w:pStyle w:val="NormalWeb"/>
            </w:pPr>
            <w:r>
              <w:rPr>
                <w:b/>
                <w:bCs/>
                <w:color w:val="DE350B"/>
              </w:rPr>
              <w:t>Expected Result:</w:t>
            </w:r>
          </w:p>
          <w:p w14:paraId="1F840F67" w14:textId="41C58F5C" w:rsidR="00B41638" w:rsidRPr="00B854AE" w:rsidRDefault="00B41638" w:rsidP="00B854AE">
            <w:pPr>
              <w:rPr>
                <w:rFonts w:eastAsia="Times New Roman"/>
              </w:rPr>
            </w:pPr>
            <w:r w:rsidRPr="00B854AE">
              <w:rPr>
                <w:rFonts w:eastAsia="Times New Roman"/>
              </w:rPr>
              <w:t xml:space="preserve">There should be compatibility between the </w:t>
            </w:r>
            <w:r w:rsidR="00B854AE" w:rsidRPr="00B854AE">
              <w:rPr>
                <w:rFonts w:eastAsia="Times New Roman"/>
              </w:rPr>
              <w:t>android’s</w:t>
            </w:r>
            <w:r w:rsidRPr="00B854AE">
              <w:rPr>
                <w:rFonts w:eastAsia="Times New Roman"/>
              </w:rPr>
              <w:t xml:space="preserve"> app and iOS app.</w:t>
            </w:r>
          </w:p>
          <w:p w14:paraId="0FBAA96D" w14:textId="0686278E" w:rsidR="00B41638" w:rsidRPr="00824323" w:rsidRDefault="00B41638" w:rsidP="00B854AE">
            <w:r w:rsidRPr="00B854AE">
              <w:rPr>
                <w:rFonts w:eastAsia="Times New Roman"/>
                <w:rtl/>
              </w:rPr>
              <w:t>תפריטים</w:t>
            </w:r>
            <w:r w:rsidRPr="00B854AE">
              <w:rPr>
                <w:rFonts w:eastAsia="Times New Roman"/>
              </w:rPr>
              <w:t>/</w:t>
            </w:r>
            <w:r w:rsidRPr="00B854AE">
              <w:rPr>
                <w:rFonts w:eastAsia="Times New Roman"/>
                <w:rtl/>
              </w:rPr>
              <w:t xml:space="preserve">תפריט </w:t>
            </w:r>
            <w:r w:rsidR="00B854AE">
              <w:rPr>
                <w:rFonts w:eastAsia="Times New Roman"/>
              </w:rPr>
              <w:t xml:space="preserve"> </w:t>
            </w:r>
            <w:r w:rsidR="00B854AE" w:rsidRPr="00B854AE">
              <w:rPr>
                <w:rFonts w:eastAsia="Times New Roman"/>
              </w:rPr>
              <w:t>in 2 versions.</w:t>
            </w:r>
          </w:p>
        </w:tc>
      </w:tr>
    </w:tbl>
    <w:p w14:paraId="18B8A4CA" w14:textId="77777777" w:rsidR="00B41638" w:rsidRDefault="00B41638" w:rsidP="00B41638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74DF74F7" w14:textId="77777777" w:rsidTr="00B41638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96A907" w14:textId="77777777" w:rsidR="00B41638" w:rsidRDefault="00B41638" w:rsidP="00B41638">
            <w:pPr>
              <w:pStyle w:val="3"/>
              <w:rPr>
                <w:rFonts w:eastAsia="Times New Roman"/>
              </w:rPr>
            </w:pPr>
            <w:bookmarkStart w:id="31" w:name="_[BK-39]_Lack_a"/>
            <w:bookmarkEnd w:id="31"/>
            <w:r>
              <w:rPr>
                <w:rFonts w:eastAsia="Times New Roman"/>
              </w:rPr>
              <w:t>[BK-39] </w:t>
            </w:r>
            <w:hyperlink r:id="rId68" w:history="1">
              <w:r>
                <w:rPr>
                  <w:rStyle w:val="Hyperlink"/>
                  <w:rFonts w:eastAsia="Times New Roman"/>
                </w:rPr>
                <w:t>Lack a dot at the end of a sentence in the "</w:t>
              </w:r>
              <w:r>
                <w:rPr>
                  <w:rStyle w:val="Hyperlink"/>
                  <w:rFonts w:eastAsia="Times New Roman"/>
                  <w:rtl/>
                </w:rPr>
                <w:t>תקנון</w:t>
              </w:r>
              <w:r>
                <w:rPr>
                  <w:rStyle w:val="Hyperlink"/>
                  <w:rFonts w:eastAsia="Times New Roman"/>
                </w:rPr>
                <w:t xml:space="preserve">" under the title </w:t>
              </w:r>
              <w:r>
                <w:rPr>
                  <w:rStyle w:val="Hyperlink"/>
                  <w:rFonts w:eastAsia="Times New Roman"/>
                  <w:rtl/>
                </w:rPr>
                <w:t>״מסירת מידע לצד שלישי״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14/Jul/24  Updated: 14/Jul/24 </w:t>
            </w:r>
          </w:p>
        </w:tc>
      </w:tr>
      <w:tr w:rsidR="00B41638" w14:paraId="4E35D8B3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9718A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9967F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B41638" w14:paraId="3234F7BA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C73BC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4DC2BF" w14:textId="77777777" w:rsidR="00B41638" w:rsidRDefault="0050732B" w:rsidP="00B41638">
            <w:pPr>
              <w:rPr>
                <w:rFonts w:eastAsia="Times New Roman"/>
              </w:rPr>
            </w:pPr>
            <w:hyperlink r:id="rId69" w:history="1">
              <w:r w:rsidR="00B41638">
                <w:rPr>
                  <w:rStyle w:val="Hyperlink"/>
                  <w:rFonts w:eastAsia="Times New Roman"/>
                </w:rPr>
                <w:t>Burger King</w:t>
              </w:r>
            </w:hyperlink>
          </w:p>
        </w:tc>
      </w:tr>
      <w:tr w:rsidR="00B41638" w14:paraId="645D1455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1058F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32A12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593F2E74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E1DF7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45AE5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0A4D0875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E5FDF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4CE72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484A2E05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2703"/>
        <w:gridCol w:w="1802"/>
        <w:gridCol w:w="2703"/>
      </w:tblGrid>
      <w:tr w:rsidR="00B41638" w14:paraId="518C9DD7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D4548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BB894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8F02A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66670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Low </w:t>
            </w:r>
          </w:p>
        </w:tc>
      </w:tr>
      <w:tr w:rsidR="00B41638" w14:paraId="321BE49C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90107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D419B2" w14:textId="77777777" w:rsidR="00B41638" w:rsidRDefault="0050732B" w:rsidP="00B41638">
            <w:pPr>
              <w:rPr>
                <w:rFonts w:eastAsia="Times New Roman"/>
              </w:rPr>
            </w:pPr>
            <w:hyperlink r:id="rId70" w:history="1">
              <w:r w:rsidR="00B41638">
                <w:rPr>
                  <w:rStyle w:val="Hyperlink"/>
                  <w:rFonts w:eastAsia="Times New Roman"/>
                  <w:rtl/>
                </w:rPr>
                <w:t xml:space="preserve">יובל דוידוב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EA763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C4F5F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B41638" w14:paraId="4873C42C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1E082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2B344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80801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BF1AC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B41638" w14:paraId="2A93A399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39B17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58ED4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72D5EFFD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F7E02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5EFB2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4C6E98EF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64C18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616BB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399642DA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EDE51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79614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49224FCA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8F7F6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Environment: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17AD4C" w14:textId="77777777" w:rsidR="00B41638" w:rsidRDefault="00B41638" w:rsidP="00B41638">
            <w:pPr>
              <w:pStyle w:val="NormalWeb"/>
            </w:pPr>
            <w:r>
              <w:t>Android Ver 11: Realme GT Neo2 5G:RMX3370_11_A.098i</w:t>
            </w:r>
          </w:p>
          <w:p w14:paraId="47600165" w14:textId="77777777" w:rsidR="00B41638" w:rsidRDefault="00B41638" w:rsidP="00B41638">
            <w:pPr>
              <w:pStyle w:val="NormalWeb"/>
            </w:pPr>
            <w:r>
              <w:t>iOS 17.5.1</w:t>
            </w:r>
          </w:p>
        </w:tc>
      </w:tr>
    </w:tbl>
    <w:p w14:paraId="445BD8E4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7EB7C0C2" w14:textId="77777777" w:rsidTr="00A3773B">
        <w:trPr>
          <w:trHeight w:val="5683"/>
        </w:trPr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9C7AD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Attachments: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2280E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anchor distT="0" distB="0" distL="114300" distR="114300" simplePos="0" relativeHeight="251667456" behindDoc="0" locked="0" layoutInCell="1" allowOverlap="1" wp14:anchorId="1EC1BCAE" wp14:editId="38337D1A">
                  <wp:simplePos x="0" y="0"/>
                  <wp:positionH relativeFrom="column">
                    <wp:posOffset>142875</wp:posOffset>
                  </wp:positionH>
                  <wp:positionV relativeFrom="page">
                    <wp:posOffset>5080</wp:posOffset>
                  </wp:positionV>
                  <wp:extent cx="1887855" cy="3363595"/>
                  <wp:effectExtent l="0" t="0" r="0" b="8255"/>
                  <wp:wrapTopAndBottom/>
                  <wp:docPr id="29" name="תמונה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bug 39.jfif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7855" cy="3363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41638" w14:paraId="616CAD8F" w14:textId="77777777" w:rsidTr="00A3773B">
        <w:trPr>
          <w:trHeight w:val="302"/>
        </w:trPr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6ABE1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Severity: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DD6EE" w:themeFill="accent5" w:themeFillTint="66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0AB27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S5-Low </w:t>
            </w:r>
          </w:p>
        </w:tc>
      </w:tr>
    </w:tbl>
    <w:p w14:paraId="3CE402D4" w14:textId="77777777" w:rsidR="00B41638" w:rsidRDefault="00B41638" w:rsidP="00B41638">
      <w:pPr>
        <w:rPr>
          <w:rFonts w:eastAsia="Times New Roman"/>
        </w:rPr>
      </w:pPr>
    </w:p>
    <w:p w14:paraId="124D6273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20" w:type="dxa"/>
          <w:left w:w="20" w:type="dxa"/>
          <w:bottom w:w="20" w:type="dxa"/>
          <w:right w:w="20" w:type="dxa"/>
        </w:tblCellMar>
        <w:tblLook w:val="04A0" w:firstRow="1" w:lastRow="0" w:firstColumn="1" w:lastColumn="0" w:noHBand="0" w:noVBand="1"/>
      </w:tblPr>
      <w:tblGrid>
        <w:gridCol w:w="1186"/>
        <w:gridCol w:w="7840"/>
      </w:tblGrid>
      <w:tr w:rsidR="00B41638" w14:paraId="45C429D5" w14:textId="77777777" w:rsidTr="00B41638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3DC68AAD" w14:textId="77777777" w:rsidR="00B41638" w:rsidRDefault="00B41638" w:rsidP="00B41638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04C2F1D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1185A5BA" w14:textId="77777777" w:rsidR="00B41638" w:rsidRDefault="00B41638" w:rsidP="00B41638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B41638" w14:paraId="540885C8" w14:textId="77777777" w:rsidTr="00B41638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F337FC6" w14:textId="77777777" w:rsidR="00B41638" w:rsidRPr="007F7761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7F7761">
              <w:rPr>
                <w:b/>
                <w:bCs/>
                <w:color w:val="DE350B"/>
              </w:rPr>
              <w:t>Steps to Reproduce:</w:t>
            </w:r>
          </w:p>
          <w:p w14:paraId="05B9B968" w14:textId="77777777" w:rsidR="00B41638" w:rsidRPr="007F7761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7F7761">
              <w:rPr>
                <w:rFonts w:asciiTheme="minorHAnsi" w:eastAsia="Times New Roman" w:hAnsiTheme="minorHAnsi" w:cstheme="minorBidi"/>
                <w:sz w:val="22"/>
                <w:szCs w:val="22"/>
              </w:rPr>
              <w:t>1.Enter the app “Burger King” on the Mobile.</w:t>
            </w:r>
          </w:p>
          <w:p w14:paraId="410A8287" w14:textId="1B25A4A6" w:rsidR="00B41638" w:rsidRPr="007F7761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7F7761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2.Click the three stripes on the top </w:t>
            </w:r>
            <w:r w:rsidR="007F7761" w:rsidRPr="007F7761">
              <w:rPr>
                <w:rFonts w:asciiTheme="minorHAnsi" w:eastAsia="Times New Roman" w:hAnsiTheme="minorHAnsi" w:cstheme="minorBidi"/>
                <w:sz w:val="22"/>
                <w:szCs w:val="22"/>
              </w:rPr>
              <w:t>right.</w:t>
            </w:r>
          </w:p>
          <w:p w14:paraId="4B3E5447" w14:textId="77777777" w:rsidR="00B41638" w:rsidRPr="007F7761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7F7761">
              <w:rPr>
                <w:rFonts w:asciiTheme="minorHAnsi" w:eastAsia="Times New Roman" w:hAnsiTheme="minorHAnsi" w:cstheme="minorBidi"/>
                <w:sz w:val="22"/>
                <w:szCs w:val="22"/>
              </w:rPr>
              <w:t>3.Select the “</w:t>
            </w:r>
            <w:r w:rsidRPr="007F7761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תקנון</w:t>
            </w:r>
            <w:r w:rsidRPr="007F7761">
              <w:rPr>
                <w:rFonts w:asciiTheme="minorHAnsi" w:eastAsia="Times New Roman" w:hAnsiTheme="minorHAnsi" w:cstheme="minorBidi"/>
                <w:sz w:val="22"/>
                <w:szCs w:val="22"/>
              </w:rPr>
              <w:t>” option.</w:t>
            </w:r>
          </w:p>
          <w:p w14:paraId="3133FC77" w14:textId="77777777" w:rsidR="00B41638" w:rsidRPr="007F7761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7F7761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4. Scroll down to the title </w:t>
            </w:r>
            <w:r w:rsidRPr="007F7761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״ מסירת מידע לצד שלישי״</w:t>
            </w:r>
            <w:r w:rsidRPr="007F7761">
              <w:rPr>
                <w:rFonts w:asciiTheme="minorHAnsi" w:eastAsia="Times New Roman" w:hAnsiTheme="minorHAnsi" w:cstheme="minorBidi"/>
                <w:sz w:val="22"/>
                <w:szCs w:val="22"/>
              </w:rPr>
              <w:t>.</w:t>
            </w:r>
          </w:p>
          <w:p w14:paraId="32691E73" w14:textId="77777777" w:rsidR="00B41638" w:rsidRPr="007F7761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7F7761">
              <w:rPr>
                <w:rFonts w:asciiTheme="minorHAnsi" w:eastAsia="Times New Roman" w:hAnsiTheme="minorHAnsi" w:cstheme="minorBidi"/>
                <w:sz w:val="22"/>
                <w:szCs w:val="22"/>
              </w:rPr>
              <w:t>5.At the last note is missing a dot at the end of a sentence.</w:t>
            </w:r>
          </w:p>
          <w:p w14:paraId="05C1E49E" w14:textId="77777777" w:rsidR="00B41638" w:rsidRPr="007F7761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7F7761">
              <w:rPr>
                <w:b/>
                <w:bCs/>
                <w:color w:val="DE350B"/>
              </w:rPr>
              <w:t>Actual Result:</w:t>
            </w:r>
          </w:p>
          <w:p w14:paraId="7A6C35C5" w14:textId="77777777" w:rsidR="00B41638" w:rsidRPr="007F7761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7F7761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Lack a dot at the end of a sentence in the </w:t>
            </w:r>
            <w:r w:rsidRPr="007F7761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״מסירת מידע לצד שלישי״</w:t>
            </w:r>
            <w:r w:rsidRPr="007F7761">
              <w:rPr>
                <w:rFonts w:asciiTheme="minorHAnsi" w:eastAsia="Times New Roman" w:hAnsiTheme="minorHAnsi" w:cstheme="minorBidi"/>
                <w:sz w:val="22"/>
                <w:szCs w:val="22"/>
              </w:rPr>
              <w:t>.</w:t>
            </w:r>
          </w:p>
          <w:p w14:paraId="2457C57F" w14:textId="77777777" w:rsidR="00B41638" w:rsidRPr="007F7761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7F7761">
              <w:rPr>
                <w:b/>
                <w:bCs/>
                <w:color w:val="DE350B"/>
              </w:rPr>
              <w:t>Expected Result:</w:t>
            </w:r>
          </w:p>
          <w:p w14:paraId="56406796" w14:textId="77777777" w:rsidR="00B41638" w:rsidRPr="007F7761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7F7761">
              <w:rPr>
                <w:rFonts w:asciiTheme="minorHAnsi" w:eastAsia="Times New Roman" w:hAnsiTheme="minorHAnsi" w:cstheme="minorBidi"/>
                <w:sz w:val="22"/>
                <w:szCs w:val="22"/>
              </w:rPr>
              <w:t>There should be a dot at the end of a sentence.</w:t>
            </w:r>
          </w:p>
          <w:p w14:paraId="7FD2C625" w14:textId="77777777" w:rsidR="00B41638" w:rsidRDefault="00B41638" w:rsidP="00B41638">
            <w:pPr>
              <w:rPr>
                <w:rFonts w:eastAsia="Times New Roman"/>
              </w:rPr>
            </w:pPr>
          </w:p>
        </w:tc>
      </w:tr>
    </w:tbl>
    <w:p w14:paraId="66012BBC" w14:textId="2AD1ADBA" w:rsidR="00B41638" w:rsidRDefault="00B41638" w:rsidP="00B41638">
      <w:pPr>
        <w:rPr>
          <w:rFonts w:eastAsia="Times New Roman"/>
        </w:rPr>
      </w:pPr>
    </w:p>
    <w:p w14:paraId="55F7C295" w14:textId="22EFB71B" w:rsidR="00B41638" w:rsidRDefault="00B41638" w:rsidP="00B41638">
      <w:pPr>
        <w:rPr>
          <w:rFonts w:eastAsia="Times New Roman"/>
        </w:rPr>
      </w:pPr>
      <w:r>
        <w:rPr>
          <w:rFonts w:eastAsia="Times New Roman"/>
        </w:rPr>
        <w:br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58659B62" w14:textId="77777777" w:rsidTr="00B41638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F0AE90" w14:textId="77777777" w:rsidR="00B41638" w:rsidRDefault="00B41638" w:rsidP="00B41638">
            <w:pPr>
              <w:pStyle w:val="3"/>
              <w:rPr>
                <w:rFonts w:eastAsia="Times New Roman"/>
              </w:rPr>
            </w:pPr>
            <w:bookmarkStart w:id="32" w:name="_[BK-38]_Lack_a"/>
            <w:bookmarkEnd w:id="32"/>
            <w:r>
              <w:rPr>
                <w:rFonts w:eastAsia="Times New Roman"/>
              </w:rPr>
              <w:t>[BK-38] </w:t>
            </w:r>
            <w:hyperlink r:id="rId72" w:history="1">
              <w:r>
                <w:rPr>
                  <w:rStyle w:val="Hyperlink"/>
                  <w:rFonts w:eastAsia="Times New Roman"/>
                </w:rPr>
                <w:t>Lack a dot at the end of a sentence in the "</w:t>
              </w:r>
              <w:r>
                <w:rPr>
                  <w:rStyle w:val="Hyperlink"/>
                  <w:rFonts w:eastAsia="Times New Roman"/>
                  <w:rtl/>
                </w:rPr>
                <w:t>תקנון</w:t>
              </w:r>
              <w:r>
                <w:rPr>
                  <w:rStyle w:val="Hyperlink"/>
                  <w:rFonts w:eastAsia="Times New Roman"/>
                </w:rPr>
                <w:t>" under the title "</w:t>
              </w:r>
              <w:r>
                <w:rPr>
                  <w:rStyle w:val="Hyperlink"/>
                  <w:rFonts w:eastAsia="Times New Roman"/>
                  <w:rtl/>
                </w:rPr>
                <w:t>הטבות לחברי מועדון הלקוחות</w:t>
              </w:r>
              <w:r>
                <w:rPr>
                  <w:rStyle w:val="Hyperlink"/>
                  <w:rFonts w:eastAsia="Times New Roman"/>
                </w:rPr>
                <w:t>"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14/Jul/24  Updated: 14/Jul/24 </w:t>
            </w:r>
          </w:p>
        </w:tc>
      </w:tr>
      <w:tr w:rsidR="00B41638" w14:paraId="16AC40A4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06ECF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BDD54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B41638" w14:paraId="7EE6EDFB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38955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C6FD0F" w14:textId="77777777" w:rsidR="00B41638" w:rsidRDefault="0050732B" w:rsidP="00B41638">
            <w:pPr>
              <w:rPr>
                <w:rFonts w:eastAsia="Times New Roman"/>
              </w:rPr>
            </w:pPr>
            <w:hyperlink r:id="rId73" w:history="1">
              <w:r w:rsidR="00B41638">
                <w:rPr>
                  <w:rStyle w:val="Hyperlink"/>
                  <w:rFonts w:eastAsia="Times New Roman"/>
                </w:rPr>
                <w:t>Burger King</w:t>
              </w:r>
            </w:hyperlink>
          </w:p>
        </w:tc>
      </w:tr>
      <w:tr w:rsidR="00B41638" w14:paraId="27B2100B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44A59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91E2A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17EC893B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1E3FF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8831D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386A3E5D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594F8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4D0FF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5EE74223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2703"/>
        <w:gridCol w:w="1802"/>
        <w:gridCol w:w="2703"/>
      </w:tblGrid>
      <w:tr w:rsidR="00B41638" w14:paraId="6ED320F8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E1161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18BD2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1E653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1E41E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Low </w:t>
            </w:r>
          </w:p>
        </w:tc>
      </w:tr>
      <w:tr w:rsidR="00B41638" w14:paraId="74498E8E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A4B31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767F73" w14:textId="77777777" w:rsidR="00B41638" w:rsidRDefault="0050732B" w:rsidP="00B41638">
            <w:pPr>
              <w:rPr>
                <w:rFonts w:eastAsia="Times New Roman"/>
              </w:rPr>
            </w:pPr>
            <w:hyperlink r:id="rId74" w:history="1">
              <w:r w:rsidR="00B41638">
                <w:rPr>
                  <w:rStyle w:val="Hyperlink"/>
                  <w:rFonts w:eastAsia="Times New Roman"/>
                  <w:rtl/>
                </w:rPr>
                <w:t xml:space="preserve">יובל דוידוב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04245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F1DA1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B41638" w14:paraId="4075D67C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EEDFB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0A1CC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FE738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A1EFB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B41638" w14:paraId="14F25556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B223D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1501C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0F3A977B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C08B8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B47D6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2AFAE9A6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D207B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7F2D5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3E6B1DB4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E2622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DBDAF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67F517C6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5F472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Environment: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3A5973" w14:textId="77777777" w:rsidR="00B41638" w:rsidRDefault="00B41638" w:rsidP="00B41638">
            <w:pPr>
              <w:pStyle w:val="NormalWeb"/>
            </w:pPr>
            <w:r>
              <w:t>Android Ver 11: Realme GT Neo2 5G:RMX3370_11_A.098i</w:t>
            </w:r>
          </w:p>
          <w:p w14:paraId="11864AED" w14:textId="77777777" w:rsidR="00B41638" w:rsidRDefault="00B41638" w:rsidP="00B41638">
            <w:pPr>
              <w:pStyle w:val="NormalWeb"/>
            </w:pPr>
            <w:r>
              <w:t>iOS 17.5.1</w:t>
            </w:r>
          </w:p>
        </w:tc>
      </w:tr>
    </w:tbl>
    <w:p w14:paraId="409DF12E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418423DB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3A3AE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Attachments: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F30E9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anchor distT="0" distB="0" distL="114300" distR="114300" simplePos="0" relativeHeight="251668480" behindDoc="0" locked="0" layoutInCell="1" allowOverlap="1" wp14:anchorId="2CC72F50" wp14:editId="166B8A85">
                  <wp:simplePos x="0" y="0"/>
                  <wp:positionH relativeFrom="column">
                    <wp:posOffset>117475</wp:posOffset>
                  </wp:positionH>
                  <wp:positionV relativeFrom="page">
                    <wp:posOffset>5080</wp:posOffset>
                  </wp:positionV>
                  <wp:extent cx="2192655" cy="3469640"/>
                  <wp:effectExtent l="0" t="0" r="0" b="0"/>
                  <wp:wrapSquare wrapText="bothSides"/>
                  <wp:docPr id="31" name="תמונה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bug 38.jfif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655" cy="3469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41638" w14:paraId="5269E59B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60505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Severity: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DD6EE" w:themeFill="accent5" w:themeFillTint="66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F70AE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S5-Low </w:t>
            </w:r>
          </w:p>
        </w:tc>
      </w:tr>
    </w:tbl>
    <w:p w14:paraId="70F5D7C4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20" w:type="dxa"/>
          <w:left w:w="20" w:type="dxa"/>
          <w:bottom w:w="20" w:type="dxa"/>
          <w:right w:w="20" w:type="dxa"/>
        </w:tblCellMar>
        <w:tblLook w:val="04A0" w:firstRow="1" w:lastRow="0" w:firstColumn="1" w:lastColumn="0" w:noHBand="0" w:noVBand="1"/>
      </w:tblPr>
      <w:tblGrid>
        <w:gridCol w:w="1186"/>
        <w:gridCol w:w="7840"/>
      </w:tblGrid>
      <w:tr w:rsidR="00B41638" w14:paraId="63DCC26E" w14:textId="77777777" w:rsidTr="00B41638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22637BC2" w14:textId="77777777" w:rsidR="00B41638" w:rsidRDefault="00B41638" w:rsidP="00B41638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5D8F773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271BED2C" w14:textId="77777777" w:rsidR="00B41638" w:rsidRDefault="00B41638" w:rsidP="00B41638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B41638" w14:paraId="2F883889" w14:textId="77777777" w:rsidTr="00B41638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5668A72" w14:textId="77777777" w:rsidR="00B41638" w:rsidRDefault="00B41638" w:rsidP="00B41638">
            <w:pPr>
              <w:pStyle w:val="NormalWeb"/>
            </w:pPr>
            <w:r>
              <w:rPr>
                <w:b/>
                <w:bCs/>
                <w:color w:val="DE350B"/>
              </w:rPr>
              <w:t>Steps to Reproduce:</w:t>
            </w:r>
          </w:p>
          <w:p w14:paraId="79DA32F8" w14:textId="77777777" w:rsidR="00B41638" w:rsidRPr="00352A0B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352A0B">
              <w:rPr>
                <w:rFonts w:asciiTheme="minorHAnsi" w:eastAsia="Times New Roman" w:hAnsiTheme="minorHAnsi" w:cstheme="minorBidi"/>
                <w:sz w:val="22"/>
                <w:szCs w:val="22"/>
              </w:rPr>
              <w:t>1.Enter the app “Burger King” on the Mobile.</w:t>
            </w:r>
          </w:p>
          <w:p w14:paraId="42E2422A" w14:textId="1629A28F" w:rsidR="00B41638" w:rsidRPr="00352A0B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352A0B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2.Click the three stripes on the top </w:t>
            </w:r>
            <w:r w:rsidR="00352A0B" w:rsidRPr="00352A0B">
              <w:rPr>
                <w:rFonts w:asciiTheme="minorHAnsi" w:eastAsia="Times New Roman" w:hAnsiTheme="minorHAnsi" w:cstheme="minorBidi"/>
                <w:sz w:val="22"/>
                <w:szCs w:val="22"/>
              </w:rPr>
              <w:t>right.</w:t>
            </w:r>
          </w:p>
          <w:p w14:paraId="7D1118A6" w14:textId="77777777" w:rsidR="00B41638" w:rsidRPr="00352A0B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352A0B">
              <w:rPr>
                <w:rFonts w:asciiTheme="minorHAnsi" w:eastAsia="Times New Roman" w:hAnsiTheme="minorHAnsi" w:cstheme="minorBidi"/>
                <w:sz w:val="22"/>
                <w:szCs w:val="22"/>
              </w:rPr>
              <w:t>3.Select the “</w:t>
            </w:r>
            <w:r w:rsidRPr="00352A0B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תקנון</w:t>
            </w:r>
            <w:r w:rsidRPr="00352A0B">
              <w:rPr>
                <w:rFonts w:asciiTheme="minorHAnsi" w:eastAsia="Times New Roman" w:hAnsiTheme="minorHAnsi" w:cstheme="minorBidi"/>
                <w:sz w:val="22"/>
                <w:szCs w:val="22"/>
              </w:rPr>
              <w:t>” option.</w:t>
            </w:r>
          </w:p>
          <w:p w14:paraId="13EB9EE1" w14:textId="77777777" w:rsidR="00B41638" w:rsidRPr="00352A0B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352A0B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4. Scroll down to the title </w:t>
            </w:r>
            <w:r w:rsidRPr="00352A0B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״הטבות לחברי מועדון הלקוחות״</w:t>
            </w:r>
            <w:r w:rsidRPr="00352A0B">
              <w:rPr>
                <w:rFonts w:asciiTheme="minorHAnsi" w:eastAsia="Times New Roman" w:hAnsiTheme="minorHAnsi" w:cstheme="minorBidi"/>
                <w:sz w:val="22"/>
                <w:szCs w:val="22"/>
              </w:rPr>
              <w:t>.</w:t>
            </w:r>
          </w:p>
          <w:p w14:paraId="513AD9E8" w14:textId="77777777" w:rsidR="00B41638" w:rsidRPr="00352A0B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352A0B">
              <w:rPr>
                <w:rFonts w:asciiTheme="minorHAnsi" w:eastAsia="Times New Roman" w:hAnsiTheme="minorHAnsi" w:cstheme="minorBidi"/>
                <w:sz w:val="22"/>
                <w:szCs w:val="22"/>
              </w:rPr>
              <w:t>5.At the last note is missing a dot at the end of a sentence.</w:t>
            </w:r>
          </w:p>
          <w:p w14:paraId="59C66DA6" w14:textId="77777777" w:rsidR="00B41638" w:rsidRPr="00352A0B" w:rsidRDefault="00B41638" w:rsidP="00352A0B">
            <w:pPr>
              <w:rPr>
                <w:rFonts w:eastAsia="Times New Roman"/>
              </w:rPr>
            </w:pPr>
            <w:r w:rsidRPr="00352A0B">
              <w:rPr>
                <w:rFonts w:ascii="Times New Roman" w:hAnsi="Times New Roman" w:cs="Times New Roman"/>
                <w:b/>
                <w:bCs/>
                <w:color w:val="DE350B"/>
                <w:sz w:val="24"/>
                <w:szCs w:val="24"/>
              </w:rPr>
              <w:t>Actual Result:</w:t>
            </w:r>
          </w:p>
          <w:p w14:paraId="2C696760" w14:textId="77777777" w:rsidR="00B41638" w:rsidRPr="00352A0B" w:rsidRDefault="00B41638" w:rsidP="00352A0B">
            <w:pPr>
              <w:rPr>
                <w:rFonts w:eastAsia="Times New Roman"/>
              </w:rPr>
            </w:pPr>
            <w:r w:rsidRPr="00352A0B">
              <w:rPr>
                <w:rFonts w:eastAsia="Times New Roman"/>
              </w:rPr>
              <w:t xml:space="preserve">Lack a dot at the end of a sentence in the </w:t>
            </w:r>
            <w:r w:rsidRPr="00352A0B">
              <w:rPr>
                <w:rFonts w:eastAsia="Times New Roman"/>
              </w:rPr>
              <w:br/>
            </w:r>
            <w:r w:rsidRPr="00352A0B">
              <w:rPr>
                <w:rFonts w:eastAsia="Times New Roman"/>
                <w:cs/>
              </w:rPr>
              <w:t>‎</w:t>
            </w:r>
            <w:r w:rsidRPr="00352A0B">
              <w:rPr>
                <w:rFonts w:eastAsia="Times New Roman"/>
              </w:rPr>
              <w:t xml:space="preserve"> </w:t>
            </w:r>
            <w:r w:rsidRPr="00352A0B">
              <w:rPr>
                <w:rFonts w:eastAsia="Times New Roman"/>
                <w:rtl/>
              </w:rPr>
              <w:t>״הטבות לחברי מועדון הלקוחות״</w:t>
            </w:r>
            <w:r w:rsidRPr="00352A0B">
              <w:rPr>
                <w:rFonts w:eastAsia="Times New Roman"/>
              </w:rPr>
              <w:t>.</w:t>
            </w:r>
          </w:p>
          <w:p w14:paraId="62AFA132" w14:textId="77777777" w:rsidR="00B41638" w:rsidRDefault="00B41638" w:rsidP="00B41638">
            <w:pPr>
              <w:pStyle w:val="NormalWeb"/>
            </w:pPr>
            <w:r>
              <w:rPr>
                <w:b/>
                <w:bCs/>
                <w:color w:val="DE350B"/>
              </w:rPr>
              <w:t>Expected Result:</w:t>
            </w:r>
          </w:p>
          <w:p w14:paraId="06C7D468" w14:textId="77777777" w:rsidR="00B41638" w:rsidRPr="00352A0B" w:rsidRDefault="00B41638" w:rsidP="00352A0B">
            <w:pPr>
              <w:rPr>
                <w:rFonts w:eastAsia="Times New Roman"/>
              </w:rPr>
            </w:pPr>
            <w:r w:rsidRPr="00352A0B">
              <w:rPr>
                <w:rFonts w:eastAsia="Times New Roman"/>
              </w:rPr>
              <w:t>There should be a dot at the end of a sentence.</w:t>
            </w:r>
          </w:p>
          <w:p w14:paraId="3B2C5A12" w14:textId="77777777" w:rsidR="00B41638" w:rsidRDefault="00B41638" w:rsidP="00B41638">
            <w:pPr>
              <w:rPr>
                <w:rFonts w:eastAsia="Times New Roman"/>
              </w:rPr>
            </w:pPr>
          </w:p>
        </w:tc>
      </w:tr>
    </w:tbl>
    <w:p w14:paraId="17EDAB00" w14:textId="1FBBABC4" w:rsidR="00B41638" w:rsidRDefault="00B41638" w:rsidP="00B41638">
      <w:pPr>
        <w:rPr>
          <w:rFonts w:eastAsia="Times New Roman"/>
        </w:rPr>
      </w:pPr>
    </w:p>
    <w:p w14:paraId="13C5E091" w14:textId="50BBED56" w:rsidR="00B41638" w:rsidRDefault="00BD60E2" w:rsidP="00B41638">
      <w:pPr>
        <w:rPr>
          <w:rFonts w:eastAsia="Times New Roman"/>
        </w:rPr>
      </w:pPr>
      <w:r>
        <w:rPr>
          <w:rFonts w:eastAsia="Times New Roman"/>
        </w:rPr>
        <w:br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4F46A41B" w14:textId="77777777" w:rsidTr="00B41638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44CBAE" w14:textId="77777777" w:rsidR="00B41638" w:rsidRDefault="00B41638" w:rsidP="00B41638">
            <w:pPr>
              <w:pStyle w:val="3"/>
              <w:rPr>
                <w:rFonts w:eastAsia="Times New Roman"/>
              </w:rPr>
            </w:pPr>
            <w:bookmarkStart w:id="33" w:name="_[BK-37]_Approves_an"/>
            <w:bookmarkEnd w:id="33"/>
            <w:r>
              <w:rPr>
                <w:rFonts w:eastAsia="Times New Roman"/>
              </w:rPr>
              <w:t>[BK-37] </w:t>
            </w:r>
            <w:hyperlink r:id="rId76" w:history="1">
              <w:r>
                <w:rPr>
                  <w:rStyle w:val="Hyperlink"/>
                  <w:rFonts w:eastAsia="Times New Roman"/>
                </w:rPr>
                <w:t>Approves an order of "</w:t>
              </w:r>
              <w:r>
                <w:rPr>
                  <w:rStyle w:val="Hyperlink"/>
                  <w:rFonts w:eastAsia="Times New Roman"/>
                  <w:rtl/>
                </w:rPr>
                <w:t>נאגטס ווג</w:t>
              </w:r>
              <w:r>
                <w:rPr>
                  <w:rStyle w:val="Hyperlink"/>
                  <w:rFonts w:eastAsia="Times New Roman"/>
                </w:rPr>
                <w:t>'</w:t>
              </w:r>
              <w:r>
                <w:rPr>
                  <w:rStyle w:val="Hyperlink"/>
                  <w:rFonts w:eastAsia="Times New Roman"/>
                  <w:rtl/>
                </w:rPr>
                <w:t>י 4 יחידות</w:t>
              </w:r>
              <w:r>
                <w:rPr>
                  <w:rStyle w:val="Hyperlink"/>
                  <w:rFonts w:eastAsia="Times New Roman"/>
                </w:rPr>
                <w:t xml:space="preserve"> for a total amount of NIS 0 in several branches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13/Jul/24  Updated: 14/Jul/24 </w:t>
            </w:r>
          </w:p>
        </w:tc>
      </w:tr>
      <w:tr w:rsidR="00B41638" w14:paraId="26168A5D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128E1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E263A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B41638" w14:paraId="1DADD525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C6D33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A114F4" w14:textId="77777777" w:rsidR="00B41638" w:rsidRDefault="0050732B" w:rsidP="00B41638">
            <w:pPr>
              <w:rPr>
                <w:rFonts w:eastAsia="Times New Roman"/>
              </w:rPr>
            </w:pPr>
            <w:hyperlink r:id="rId77" w:history="1">
              <w:r w:rsidR="00B41638">
                <w:rPr>
                  <w:rStyle w:val="Hyperlink"/>
                  <w:rFonts w:eastAsia="Times New Roman"/>
                </w:rPr>
                <w:t>Burger King</w:t>
              </w:r>
            </w:hyperlink>
          </w:p>
        </w:tc>
      </w:tr>
      <w:tr w:rsidR="00B41638" w14:paraId="425ACE85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D6B3B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B8A9E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37AD94DD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B1A8B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A283F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697399D8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34BEF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8F246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12E1CFEF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2703"/>
        <w:gridCol w:w="1802"/>
        <w:gridCol w:w="2703"/>
      </w:tblGrid>
      <w:tr w:rsidR="00B41638" w14:paraId="2BDA3105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F2BCD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438D1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87ED3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A5271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High </w:t>
            </w:r>
          </w:p>
        </w:tc>
      </w:tr>
      <w:tr w:rsidR="00B41638" w14:paraId="2C22AF29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974A1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02DDFB" w14:textId="77777777" w:rsidR="00B41638" w:rsidRDefault="0050732B" w:rsidP="00B41638">
            <w:pPr>
              <w:rPr>
                <w:rFonts w:eastAsia="Times New Roman"/>
              </w:rPr>
            </w:pPr>
            <w:hyperlink r:id="rId78" w:history="1">
              <w:r w:rsidR="00B41638">
                <w:rPr>
                  <w:rStyle w:val="Hyperlink"/>
                  <w:rFonts w:eastAsia="Times New Roman"/>
                </w:rPr>
                <w:t xml:space="preserve">Rita Petrenko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A968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3CFF8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B41638" w14:paraId="27C9CCC7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A693A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7C679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9F86A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FD198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B41638" w14:paraId="652AB5D4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C1BB9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47879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15218F1C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8E626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61E1D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18FE6993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7BD9C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5E480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70A89677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24D9E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C7A24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71F8D708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A140E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Environment: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449AF0" w14:textId="77777777" w:rsidR="00B41638" w:rsidRDefault="00B41638" w:rsidP="00B41638">
            <w:pPr>
              <w:pStyle w:val="NormalWeb"/>
            </w:pPr>
            <w:r>
              <w:t>Android Ver 11: Realme GT Neo2 5G:RMX3370_11_A.098i</w:t>
            </w:r>
          </w:p>
        </w:tc>
      </w:tr>
    </w:tbl>
    <w:p w14:paraId="725E32AF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274D41B3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CB494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Attachments: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A2669A" w14:textId="77777777" w:rsidR="00072D43" w:rsidRDefault="00072D43" w:rsidP="00B41638">
            <w:pPr>
              <w:rPr>
                <w:rFonts w:eastAsia="Times New Roman"/>
              </w:rPr>
            </w:pPr>
          </w:p>
          <w:p w14:paraId="6BC608D2" w14:textId="5DA2C1DF" w:rsidR="00B41638" w:rsidRPr="00072D43" w:rsidRDefault="00072D43" w:rsidP="00B41638">
            <w:pPr>
              <w:rPr>
                <w:rFonts w:eastAsia="Times New Roman"/>
              </w:rPr>
            </w:pPr>
            <w:r w:rsidRPr="00072D43">
              <w:rPr>
                <w:rFonts w:eastAsia="Times New Roman"/>
                <w:noProof/>
              </w:rPr>
              <w:drawing>
                <wp:anchor distT="0" distB="0" distL="114300" distR="114300" simplePos="0" relativeHeight="251669504" behindDoc="0" locked="0" layoutInCell="1" allowOverlap="1" wp14:anchorId="7557C350" wp14:editId="109F24FA">
                  <wp:simplePos x="0" y="0"/>
                  <wp:positionH relativeFrom="column">
                    <wp:posOffset>2176145</wp:posOffset>
                  </wp:positionH>
                  <wp:positionV relativeFrom="page">
                    <wp:posOffset>4100830</wp:posOffset>
                  </wp:positionV>
                  <wp:extent cx="1631315" cy="4020185"/>
                  <wp:effectExtent l="0" t="0" r="6985" b="0"/>
                  <wp:wrapTopAndBottom/>
                  <wp:docPr id="37" name="תמונה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bug 37 c.jfif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1315" cy="4020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072D43">
              <w:rPr>
                <w:rFonts w:eastAsia="Times New Roman"/>
                <w:noProof/>
              </w:rPr>
              <w:drawing>
                <wp:anchor distT="0" distB="0" distL="114300" distR="114300" simplePos="0" relativeHeight="251671552" behindDoc="0" locked="0" layoutInCell="1" allowOverlap="1" wp14:anchorId="6A95BE93" wp14:editId="30E332E1">
                  <wp:simplePos x="0" y="0"/>
                  <wp:positionH relativeFrom="column">
                    <wp:posOffset>11430</wp:posOffset>
                  </wp:positionH>
                  <wp:positionV relativeFrom="page">
                    <wp:posOffset>4086225</wp:posOffset>
                  </wp:positionV>
                  <wp:extent cx="1805940" cy="4035425"/>
                  <wp:effectExtent l="0" t="0" r="3810" b="3175"/>
                  <wp:wrapTopAndBottom/>
                  <wp:docPr id="35" name="תמונה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bug 37 b.jfif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5940" cy="403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072D43">
              <w:rPr>
                <w:rFonts w:eastAsia="Times New Roman"/>
                <w:noProof/>
              </w:rPr>
              <w:drawing>
                <wp:anchor distT="0" distB="0" distL="114300" distR="114300" simplePos="0" relativeHeight="251670528" behindDoc="0" locked="0" layoutInCell="1" allowOverlap="1" wp14:anchorId="25DA2659" wp14:editId="2A9A7843">
                  <wp:simplePos x="0" y="0"/>
                  <wp:positionH relativeFrom="column">
                    <wp:posOffset>2099945</wp:posOffset>
                  </wp:positionH>
                  <wp:positionV relativeFrom="page">
                    <wp:posOffset>24765</wp:posOffset>
                  </wp:positionV>
                  <wp:extent cx="1722120" cy="3870960"/>
                  <wp:effectExtent l="0" t="0" r="0" b="0"/>
                  <wp:wrapSquare wrapText="bothSides"/>
                  <wp:docPr id="33" name="תמונה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bug 37 a.jfif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2120" cy="3870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inline distT="0" distB="0" distL="0" distR="0" wp14:anchorId="1E2289C3" wp14:editId="74AFEEA6">
                  <wp:extent cx="1752600" cy="3882287"/>
                  <wp:effectExtent l="0" t="0" r="0" b="444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6432" cy="38907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638" w14:paraId="3267CABA" w14:textId="77777777" w:rsidTr="00D62A02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DE289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Severity: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C0000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C854BE" w14:textId="7AE7E56E" w:rsidR="00B41638" w:rsidRDefault="00B41638" w:rsidP="00B41638">
            <w:pPr>
              <w:rPr>
                <w:rFonts w:eastAsia="Times New Roman"/>
              </w:rPr>
            </w:pPr>
            <w:r w:rsidRPr="00D62A02">
              <w:rPr>
                <w:rFonts w:eastAsia="Times New Roman"/>
              </w:rPr>
              <w:t>S</w:t>
            </w:r>
            <w:r w:rsidR="00D62A02" w:rsidRPr="00D62A02">
              <w:rPr>
                <w:rFonts w:eastAsia="Times New Roman"/>
              </w:rPr>
              <w:t>1-Show Stopper</w:t>
            </w:r>
          </w:p>
        </w:tc>
      </w:tr>
    </w:tbl>
    <w:p w14:paraId="52D902E8" w14:textId="77777777" w:rsidR="00B41638" w:rsidRDefault="00B41638" w:rsidP="00B41638">
      <w:pPr>
        <w:rPr>
          <w:rFonts w:eastAsia="Times New Roman"/>
        </w:rPr>
      </w:pPr>
    </w:p>
    <w:p w14:paraId="6A51671B" w14:textId="77777777" w:rsidR="00B41638" w:rsidRDefault="00B41638" w:rsidP="00B41638">
      <w:pPr>
        <w:rPr>
          <w:rFonts w:eastAsia="Times New Roman"/>
        </w:rPr>
      </w:pPr>
    </w:p>
    <w:p w14:paraId="4FED5511" w14:textId="77777777" w:rsidR="00B41638" w:rsidRDefault="00B41638" w:rsidP="00B41638">
      <w:pPr>
        <w:rPr>
          <w:rFonts w:eastAsia="Times New Roman"/>
        </w:rPr>
      </w:pPr>
    </w:p>
    <w:p w14:paraId="5EE55A58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20" w:type="dxa"/>
          <w:left w:w="20" w:type="dxa"/>
          <w:bottom w:w="20" w:type="dxa"/>
          <w:right w:w="20" w:type="dxa"/>
        </w:tblCellMar>
        <w:tblLook w:val="04A0" w:firstRow="1" w:lastRow="0" w:firstColumn="1" w:lastColumn="0" w:noHBand="0" w:noVBand="1"/>
      </w:tblPr>
      <w:tblGrid>
        <w:gridCol w:w="1186"/>
        <w:gridCol w:w="7840"/>
      </w:tblGrid>
      <w:tr w:rsidR="00B41638" w14:paraId="5B5792FE" w14:textId="77777777" w:rsidTr="00B41638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1FC7D4C3" w14:textId="77777777" w:rsidR="00B41638" w:rsidRDefault="00B41638" w:rsidP="00B41638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5039FAC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49AEF22A" w14:textId="77777777" w:rsidR="00B41638" w:rsidRDefault="00B41638" w:rsidP="00B41638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B41638" w14:paraId="2CF4F061" w14:textId="77777777" w:rsidTr="00B41638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78D1191" w14:textId="77777777" w:rsidR="00B41638" w:rsidRPr="00913E02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913E02">
              <w:rPr>
                <w:b/>
                <w:bCs/>
                <w:color w:val="DE350B"/>
              </w:rPr>
              <w:t>Steps to Reproduce:</w:t>
            </w:r>
          </w:p>
          <w:p w14:paraId="59E7DF7C" w14:textId="77777777" w:rsidR="00B41638" w:rsidRPr="00913E02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</w:rPr>
              <w:t>1.Enter the application “Burger King” in the mobile.</w:t>
            </w:r>
          </w:p>
          <w:p w14:paraId="2F7582E5" w14:textId="77777777" w:rsidR="00B41638" w:rsidRPr="00913E02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</w:rPr>
              <w:t>2.Click the “</w:t>
            </w: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התחל הזמנה</w:t>
            </w: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</w:rPr>
              <w:t>”.</w:t>
            </w:r>
          </w:p>
          <w:p w14:paraId="4A2B65C8" w14:textId="77777777" w:rsidR="00B41638" w:rsidRPr="00913E02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</w:rPr>
              <w:t>3.Select “</w:t>
            </w: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להמשיך ללא התחברות</w:t>
            </w: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</w:rPr>
              <w:t>”.</w:t>
            </w:r>
          </w:p>
          <w:p w14:paraId="7DEC7448" w14:textId="0B835BD1" w:rsidR="00B41638" w:rsidRPr="00913E02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</w:rPr>
              <w:t>4.Choose “</w:t>
            </w: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איסוף עצמי</w:t>
            </w: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</w:rPr>
              <w:t>” for example.</w:t>
            </w:r>
          </w:p>
          <w:p w14:paraId="7335EB0F" w14:textId="77777777" w:rsidR="00B41638" w:rsidRPr="00913E02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</w:rPr>
              <w:t>5.Select on the “</w:t>
            </w: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תוספות</w:t>
            </w: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</w:rPr>
              <w:t>” option.</w:t>
            </w:r>
          </w:p>
          <w:p w14:paraId="768796DB" w14:textId="77777777" w:rsidR="00B41638" w:rsidRPr="00913E02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</w:rPr>
              <w:t>6.Choose the “</w:t>
            </w: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נאגטס ווג'י 4 יחידות</w:t>
            </w: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</w:rPr>
              <w:t>”.</w:t>
            </w:r>
          </w:p>
          <w:p w14:paraId="7CADC69A" w14:textId="3786A6E5" w:rsidR="0073514C" w:rsidRDefault="0073514C" w:rsidP="0073514C">
            <w:pPr>
              <w:pStyle w:val="NormalWeb"/>
            </w:pPr>
            <w:r>
              <w:rPr>
                <w:rtl/>
              </w:rPr>
              <w:t xml:space="preserve"> </w:t>
            </w:r>
            <w:ins w:id="34" w:author="Unknown">
              <w:r>
                <w:rPr>
                  <w:rtl/>
                </w:rPr>
                <w:t>נאגטס ווג'י-מספר 1</w:t>
              </w:r>
            </w:ins>
          </w:p>
          <w:p w14:paraId="49B38189" w14:textId="31A90466" w:rsidR="00B41638" w:rsidRPr="00913E02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</w:rPr>
              <w:t>Select for example “</w:t>
            </w: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דיפ ברביקיו</w:t>
            </w: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</w:rPr>
              <w:t>” in the “</w:t>
            </w: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הרכיבו את המנה שלכם</w:t>
            </w: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</w:rPr>
              <w:t>”.</w:t>
            </w:r>
          </w:p>
          <w:p w14:paraId="067D41C2" w14:textId="77777777" w:rsidR="00B41638" w:rsidRPr="00913E02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</w:rPr>
              <w:t>-Click on the button “</w:t>
            </w: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הוסף להזמנה</w:t>
            </w: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</w:rPr>
              <w:t>”.</w:t>
            </w:r>
          </w:p>
          <w:p w14:paraId="0E5072EA" w14:textId="77777777" w:rsidR="00B41638" w:rsidRDefault="00B41638" w:rsidP="00B41638">
            <w:pPr>
              <w:pStyle w:val="NormalWeb"/>
            </w:pPr>
            <w:ins w:id="35" w:author="Unknown">
              <w:r>
                <w:rPr>
                  <w:rtl/>
                </w:rPr>
                <w:t>נאגטס ווג'י-מספר 2</w:t>
              </w:r>
            </w:ins>
          </w:p>
          <w:p w14:paraId="3F5540C4" w14:textId="77777777" w:rsidR="00B41638" w:rsidRPr="00913E02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</w:rPr>
              <w:t>Select for example “</w:t>
            </w: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דיפ צ'ילי מתוק</w:t>
            </w: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</w:rPr>
              <w:t>” in the “</w:t>
            </w: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הרכיבו את המנה שלכם</w:t>
            </w: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</w:rPr>
              <w:t>”.</w:t>
            </w:r>
          </w:p>
          <w:p w14:paraId="44A27D2A" w14:textId="77777777" w:rsidR="00B41638" w:rsidRPr="00913E02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</w:rPr>
              <w:t>-Click on the button “</w:t>
            </w: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הוסף להזמנה</w:t>
            </w: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</w:rPr>
              <w:t>”.</w:t>
            </w:r>
          </w:p>
          <w:p w14:paraId="28A8858F" w14:textId="77777777" w:rsidR="00B41638" w:rsidRDefault="00B41638" w:rsidP="00B41638">
            <w:pPr>
              <w:pStyle w:val="NormalWeb"/>
            </w:pPr>
            <w:ins w:id="36" w:author="Unknown">
              <w:r>
                <w:rPr>
                  <w:rtl/>
                </w:rPr>
                <w:t>נאגטס ווג'י-מספר 3</w:t>
              </w:r>
            </w:ins>
          </w:p>
          <w:p w14:paraId="6418757F" w14:textId="77777777" w:rsidR="00B41638" w:rsidRPr="00913E02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</w:rPr>
              <w:t>Select for example “</w:t>
            </w: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דיפ חריף</w:t>
            </w: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</w:rPr>
              <w:t>” in the “</w:t>
            </w: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הרכיבו את המנה שלכם</w:t>
            </w: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</w:rPr>
              <w:t>”.</w:t>
            </w:r>
          </w:p>
          <w:p w14:paraId="19606BF8" w14:textId="77777777" w:rsidR="00B41638" w:rsidRPr="00913E02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</w:rPr>
              <w:t>-Click on the button “</w:t>
            </w: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הוסף להזמנה</w:t>
            </w: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</w:rPr>
              <w:t>”.</w:t>
            </w:r>
          </w:p>
          <w:p w14:paraId="231AD2FA" w14:textId="77777777" w:rsidR="00B41638" w:rsidRDefault="00B41638" w:rsidP="00B41638">
            <w:pPr>
              <w:pStyle w:val="NormalWeb"/>
            </w:pPr>
            <w:ins w:id="37" w:author="Unknown">
              <w:r>
                <w:rPr>
                  <w:rtl/>
                </w:rPr>
                <w:t>נאגטס ווג'י-מספר 4</w:t>
              </w:r>
            </w:ins>
          </w:p>
          <w:p w14:paraId="571C780B" w14:textId="77777777" w:rsidR="00B41638" w:rsidRPr="00913E02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</w:rPr>
              <w:t>Select for example “</w:t>
            </w: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ללא דיפ</w:t>
            </w: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</w:rPr>
              <w:t>” in the “</w:t>
            </w: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הרכיבו את המנה שלכם</w:t>
            </w: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</w:rPr>
              <w:t>”.</w:t>
            </w:r>
          </w:p>
          <w:p w14:paraId="7A3612D0" w14:textId="77777777" w:rsidR="00B41638" w:rsidRPr="00913E02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</w:rPr>
              <w:t>-Click on the button “</w:t>
            </w: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הוסף להזמנה</w:t>
            </w: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</w:rPr>
              <w:t>”.</w:t>
            </w:r>
          </w:p>
          <w:p w14:paraId="077CA715" w14:textId="56A81BC7" w:rsidR="00B41638" w:rsidRPr="00913E02" w:rsidRDefault="00753ADA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>
              <w:rPr>
                <w:rFonts w:asciiTheme="minorHAnsi" w:eastAsia="Times New Roman" w:hAnsiTheme="minorHAnsi" w:cstheme="minorBidi"/>
                <w:sz w:val="22"/>
                <w:szCs w:val="22"/>
              </w:rPr>
              <w:t>7</w:t>
            </w:r>
            <w:r w:rsidR="00B41638" w:rsidRPr="00913E02">
              <w:rPr>
                <w:rFonts w:asciiTheme="minorHAnsi" w:eastAsia="Times New Roman" w:hAnsiTheme="minorHAnsi" w:cstheme="minorBidi"/>
                <w:sz w:val="22"/>
                <w:szCs w:val="22"/>
              </w:rPr>
              <w:t>.Click on the “</w:t>
            </w:r>
            <w:r w:rsidR="00B41638" w:rsidRPr="00913E02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תשלום</w:t>
            </w:r>
            <w:r w:rsidR="00B41638" w:rsidRPr="00913E02">
              <w:rPr>
                <w:rFonts w:asciiTheme="minorHAnsi" w:eastAsia="Times New Roman" w:hAnsiTheme="minorHAnsi" w:cstheme="minorBidi"/>
                <w:sz w:val="22"/>
                <w:szCs w:val="22"/>
              </w:rPr>
              <w:t>” button.</w:t>
            </w:r>
          </w:p>
          <w:p w14:paraId="54228B4C" w14:textId="18F58550" w:rsidR="00B41638" w:rsidRPr="00913E02" w:rsidRDefault="00753ADA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>
              <w:rPr>
                <w:rFonts w:asciiTheme="minorHAnsi" w:eastAsia="Times New Roman" w:hAnsiTheme="minorHAnsi" w:cstheme="minorBidi"/>
                <w:sz w:val="22"/>
                <w:szCs w:val="22"/>
              </w:rPr>
              <w:t>8</w:t>
            </w:r>
            <w:r w:rsidR="00B41638" w:rsidRPr="00913E02">
              <w:rPr>
                <w:rFonts w:asciiTheme="minorHAnsi" w:eastAsia="Times New Roman" w:hAnsiTheme="minorHAnsi" w:cstheme="minorBidi"/>
                <w:sz w:val="22"/>
                <w:szCs w:val="22"/>
              </w:rPr>
              <w:t>.Fill in required fields for example:</w:t>
            </w:r>
          </w:p>
          <w:p w14:paraId="4C46C511" w14:textId="77777777" w:rsidR="00B41638" w:rsidRPr="00913E02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 xml:space="preserve">שם פרטי:יובל </w:t>
            </w:r>
          </w:p>
          <w:p w14:paraId="5202EA93" w14:textId="77777777" w:rsidR="00B41638" w:rsidRPr="00913E02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שם משפחה: המבולבל</w:t>
            </w:r>
          </w:p>
          <w:p w14:paraId="54EDFB98" w14:textId="77777777" w:rsidR="00B41638" w:rsidRPr="00913E02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מספר נייד</w:t>
            </w:r>
            <w:r w:rsidRPr="001D4CBB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:0526523539</w:t>
            </w:r>
          </w:p>
          <w:p w14:paraId="48D9C92A" w14:textId="5D9461EB" w:rsidR="00B41638" w:rsidRPr="00913E02" w:rsidRDefault="001D4CBB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1D4CBB">
              <w:rPr>
                <w:rFonts w:asciiTheme="minorHAnsi" w:eastAsia="Times New Roman" w:hAnsiTheme="minorHAnsi" w:cstheme="minorBidi"/>
                <w:b/>
                <w:bCs/>
                <w:sz w:val="22"/>
                <w:szCs w:val="22"/>
              </w:rPr>
              <w:t>yaya.jet705@smail.me</w:t>
            </w: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</w:rPr>
              <w:t>:</w:t>
            </w:r>
            <w:r w:rsidRPr="00913E02">
              <w:rPr>
                <w:rFonts w:asciiTheme="minorHAnsi" w:eastAsia="Times New Roman" w:hAnsiTheme="minorHAnsi" w:cstheme="minorBidi" w:hint="cs"/>
                <w:sz w:val="22"/>
                <w:szCs w:val="22"/>
                <w:rtl/>
              </w:rPr>
              <w:t xml:space="preserve"> אימיי</w:t>
            </w:r>
            <w:r w:rsidRPr="00913E02">
              <w:rPr>
                <w:rFonts w:asciiTheme="minorHAnsi" w:eastAsia="Times New Roman" w:hAnsiTheme="minorHAnsi" w:cstheme="minorBidi" w:hint="eastAsia"/>
                <w:sz w:val="22"/>
                <w:szCs w:val="22"/>
                <w:rtl/>
              </w:rPr>
              <w:t>ל</w:t>
            </w:r>
          </w:p>
          <w:p w14:paraId="66072D04" w14:textId="61AB396F" w:rsidR="00B41638" w:rsidRPr="00913E02" w:rsidRDefault="00EE119F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>
              <w:rPr>
                <w:rFonts w:asciiTheme="minorHAnsi" w:eastAsia="Times New Roman" w:hAnsiTheme="minorHAnsi" w:cstheme="minorBidi"/>
                <w:sz w:val="22"/>
                <w:szCs w:val="22"/>
              </w:rPr>
              <w:t>9</w:t>
            </w:r>
            <w:r w:rsidR="00B41638" w:rsidRPr="00913E02">
              <w:rPr>
                <w:rFonts w:asciiTheme="minorHAnsi" w:eastAsia="Times New Roman" w:hAnsiTheme="minorHAnsi" w:cstheme="minorBidi"/>
                <w:sz w:val="22"/>
                <w:szCs w:val="22"/>
              </w:rPr>
              <w:t>.Select mark the square--&gt;Click “</w:t>
            </w:r>
            <w:r w:rsidR="00B41638" w:rsidRPr="00913E02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אישור</w:t>
            </w:r>
            <w:r w:rsidR="00B41638" w:rsidRPr="00913E02">
              <w:rPr>
                <w:rFonts w:asciiTheme="minorHAnsi" w:eastAsia="Times New Roman" w:hAnsiTheme="minorHAnsi" w:cstheme="minorBidi"/>
                <w:sz w:val="22"/>
                <w:szCs w:val="22"/>
              </w:rPr>
              <w:t>”.</w:t>
            </w:r>
          </w:p>
          <w:p w14:paraId="3C56EDB6" w14:textId="746E0D29" w:rsidR="00B41638" w:rsidRPr="00913E02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</w:rPr>
              <w:t>1</w:t>
            </w:r>
            <w:r w:rsidR="00EE119F">
              <w:rPr>
                <w:rFonts w:asciiTheme="minorHAnsi" w:eastAsia="Times New Roman" w:hAnsiTheme="minorHAnsi" w:cstheme="minorBidi"/>
                <w:sz w:val="22"/>
                <w:szCs w:val="22"/>
              </w:rPr>
              <w:t>0</w:t>
            </w: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</w:rPr>
              <w:t>.Make sure that the total amount to be paid is NIS 0</w:t>
            </w:r>
            <w:r w:rsidR="006C0206">
              <w:rPr>
                <w:rFonts w:asciiTheme="minorHAnsi" w:eastAsia="Times New Roman" w:hAnsiTheme="minorHAnsi" w:cstheme="minorBidi"/>
                <w:sz w:val="22"/>
                <w:szCs w:val="22"/>
              </w:rPr>
              <w:t>.</w:t>
            </w:r>
          </w:p>
          <w:p w14:paraId="6DEA313C" w14:textId="3831364A" w:rsidR="00B41638" w:rsidRPr="00913E02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</w:rPr>
              <w:t>1</w:t>
            </w:r>
            <w:r w:rsidR="00EE119F">
              <w:rPr>
                <w:rFonts w:asciiTheme="minorHAnsi" w:eastAsia="Times New Roman" w:hAnsiTheme="minorHAnsi" w:cstheme="minorBidi"/>
                <w:sz w:val="22"/>
                <w:szCs w:val="22"/>
              </w:rPr>
              <w:t>1</w:t>
            </w: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</w:rPr>
              <w:t>.Select mark the square “</w:t>
            </w: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 xml:space="preserve">אישור תנאי השימוש </w:t>
            </w:r>
            <w:r w:rsidR="00EE119F" w:rsidRPr="00913E02">
              <w:rPr>
                <w:rFonts w:asciiTheme="minorHAnsi" w:eastAsia="Times New Roman" w:hAnsiTheme="minorHAnsi" w:cstheme="minorBidi" w:hint="cs"/>
                <w:sz w:val="22"/>
                <w:szCs w:val="22"/>
                <w:rtl/>
              </w:rPr>
              <w:t>באתר</w:t>
            </w:r>
            <w:r w:rsidR="00EE119F" w:rsidRPr="00913E02">
              <w:rPr>
                <w:rFonts w:asciiTheme="minorHAnsi" w:eastAsia="Times New Roman" w:hAnsiTheme="minorHAnsi" w:cstheme="minorBidi"/>
                <w:sz w:val="22"/>
                <w:szCs w:val="22"/>
              </w:rPr>
              <w:t>” --</w:t>
            </w: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</w:rPr>
              <w:t>&gt;Click “</w:t>
            </w: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לתשלום</w:t>
            </w: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</w:rPr>
              <w:t>”.</w:t>
            </w:r>
          </w:p>
          <w:p w14:paraId="4C6FCDFF" w14:textId="36CA7B64" w:rsidR="00B41638" w:rsidRPr="00CB29F6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</w:rPr>
              <w:t>1</w:t>
            </w:r>
            <w:r w:rsidR="00EE119F">
              <w:rPr>
                <w:rFonts w:asciiTheme="minorHAnsi" w:eastAsia="Times New Roman" w:hAnsiTheme="minorHAnsi" w:cstheme="minorBidi"/>
                <w:sz w:val="22"/>
                <w:szCs w:val="22"/>
              </w:rPr>
              <w:t>2</w:t>
            </w: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</w:rPr>
              <w:t>.Make sure you received a message and order number by email as well.</w:t>
            </w:r>
          </w:p>
          <w:p w14:paraId="783E8B92" w14:textId="77777777" w:rsidR="00B41638" w:rsidRPr="00913E02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913E02">
              <w:rPr>
                <w:b/>
                <w:bCs/>
                <w:color w:val="DE350B"/>
              </w:rPr>
              <w:t>Actual Result:</w:t>
            </w:r>
          </w:p>
          <w:p w14:paraId="127D5B60" w14:textId="77777777" w:rsidR="00B41638" w:rsidRPr="00913E02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</w:rPr>
              <w:t>Approves an order of "</w:t>
            </w: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נאגטס ווג'י 4 יחידות</w:t>
            </w: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 for a total amount of NIS 0 at the branches: </w:t>
            </w:r>
          </w:p>
          <w:p w14:paraId="6E2724C0" w14:textId="77777777" w:rsidR="00B41638" w:rsidRPr="00913E02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שדה תעופה רמון,אילת</w:t>
            </w:r>
          </w:p>
          <w:p w14:paraId="6EB9C066" w14:textId="77777777" w:rsidR="00B41638" w:rsidRPr="00913E02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תל אביב - קניון עזריאלי</w:t>
            </w:r>
          </w:p>
          <w:p w14:paraId="6717038F" w14:textId="77777777" w:rsidR="00B41638" w:rsidRPr="00913E02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תחנת דלק “דלק” כביש 40,מצפה רמון</w:t>
            </w:r>
          </w:p>
          <w:p w14:paraId="78F0848D" w14:textId="77777777" w:rsidR="00B41638" w:rsidRPr="00913E02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הוד השרון - קניון עזריאלי</w:t>
            </w:r>
          </w:p>
          <w:p w14:paraId="3E19FBE0" w14:textId="77777777" w:rsidR="00B41638" w:rsidRPr="00913E02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 xml:space="preserve">הרצליה </w:t>
            </w:r>
          </w:p>
          <w:p w14:paraId="05E09486" w14:textId="77777777" w:rsidR="00B41638" w:rsidRPr="00913E02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רעננה - קניון רננים</w:t>
            </w:r>
          </w:p>
          <w:p w14:paraId="13AE8B7C" w14:textId="77777777" w:rsidR="00B41638" w:rsidRPr="00913E02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נתניה- קניון נעימי</w:t>
            </w:r>
          </w:p>
          <w:p w14:paraId="2A29CD5E" w14:textId="77777777" w:rsidR="00B41638" w:rsidRPr="00913E02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חדרה</w:t>
            </w:r>
          </w:p>
          <w:p w14:paraId="20B86744" w14:textId="77777777" w:rsidR="00B41638" w:rsidRPr="00913E02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913E02">
              <w:rPr>
                <w:b/>
                <w:bCs/>
                <w:color w:val="DE350B"/>
              </w:rPr>
              <w:t>Expected Result:</w:t>
            </w:r>
          </w:p>
          <w:p w14:paraId="5D5E668E" w14:textId="77777777" w:rsidR="00B41638" w:rsidRPr="00913E02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</w:rPr>
              <w:t>Or a pop-up message asking for credit card information.</w:t>
            </w:r>
          </w:p>
          <w:p w14:paraId="09914109" w14:textId="77777777" w:rsidR="00B41638" w:rsidRPr="00913E02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</w:rPr>
              <w:t>Or a pop-up message that this item does not exist in this branch.</w:t>
            </w:r>
          </w:p>
          <w:p w14:paraId="2478BBE1" w14:textId="77777777" w:rsidR="00B41638" w:rsidRPr="00913E02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13E02">
              <w:rPr>
                <w:rFonts w:asciiTheme="minorHAnsi" w:eastAsia="Times New Roman" w:hAnsiTheme="minorHAnsi" w:cstheme="minorBidi"/>
                <w:sz w:val="22"/>
                <w:szCs w:val="22"/>
              </w:rPr>
              <w:t>Or a message pops up that it is not possible to place an order for NIS 0.</w:t>
            </w:r>
          </w:p>
          <w:p w14:paraId="46CC76C3" w14:textId="77777777" w:rsidR="00B41638" w:rsidRDefault="00B41638" w:rsidP="00B41638">
            <w:pPr>
              <w:rPr>
                <w:rFonts w:eastAsia="Times New Roman"/>
              </w:rPr>
            </w:pPr>
          </w:p>
        </w:tc>
      </w:tr>
    </w:tbl>
    <w:p w14:paraId="4BB69566" w14:textId="0EE0198B" w:rsidR="00B41638" w:rsidRDefault="00B41638" w:rsidP="00B41638">
      <w:pPr>
        <w:rPr>
          <w:rFonts w:eastAsia="Times New Roman"/>
        </w:rPr>
      </w:pPr>
    </w:p>
    <w:p w14:paraId="57579C73" w14:textId="77777777" w:rsidR="00B82172" w:rsidRDefault="00B82172" w:rsidP="00B82172">
      <w:pPr>
        <w:rPr>
          <w:rFonts w:eastAsia="Times New Roman"/>
        </w:rPr>
      </w:pPr>
    </w:p>
    <w:p w14:paraId="5E4D4373" w14:textId="77777777" w:rsidR="00DC69D8" w:rsidRDefault="00DC69D8" w:rsidP="00B82172">
      <w:pPr>
        <w:rPr>
          <w:rFonts w:eastAsia="Times New Roman"/>
        </w:rPr>
      </w:pPr>
    </w:p>
    <w:p w14:paraId="7E7059A5" w14:textId="77777777" w:rsidR="00DC69D8" w:rsidRDefault="00DC69D8" w:rsidP="00B82172">
      <w:pPr>
        <w:rPr>
          <w:rFonts w:eastAsia="Times New Roman"/>
        </w:rPr>
      </w:pPr>
    </w:p>
    <w:p w14:paraId="2F313CEB" w14:textId="77777777" w:rsidR="00DC69D8" w:rsidRDefault="00DC69D8" w:rsidP="00B82172">
      <w:pPr>
        <w:rPr>
          <w:rFonts w:eastAsia="Times New Roman"/>
          <w:rtl/>
        </w:rPr>
      </w:pPr>
    </w:p>
    <w:p w14:paraId="368E53EE" w14:textId="572591CF" w:rsidR="00B41638" w:rsidRDefault="00B41638" w:rsidP="00B82172">
      <w:pPr>
        <w:rPr>
          <w:rFonts w:eastAsia="Times New Roman"/>
        </w:rPr>
      </w:pPr>
      <w:r>
        <w:rPr>
          <w:rFonts w:eastAsia="Times New Roman"/>
        </w:rPr>
        <w:br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035F7148" w14:textId="77777777" w:rsidTr="00B41638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369E31" w14:textId="77777777" w:rsidR="00B41638" w:rsidRDefault="00B41638" w:rsidP="00B41638">
            <w:pPr>
              <w:pStyle w:val="3"/>
              <w:rPr>
                <w:rFonts w:eastAsia="Times New Roman"/>
              </w:rPr>
            </w:pPr>
            <w:bookmarkStart w:id="38" w:name="_[BK-36]_There_is"/>
            <w:bookmarkEnd w:id="38"/>
            <w:r>
              <w:rPr>
                <w:rFonts w:eastAsia="Times New Roman"/>
              </w:rPr>
              <w:t>[BK-36] </w:t>
            </w:r>
            <w:hyperlink r:id="rId83" w:history="1">
              <w:r>
                <w:rPr>
                  <w:rStyle w:val="Hyperlink"/>
                  <w:rFonts w:eastAsia="Times New Roman"/>
                </w:rPr>
                <w:t>There is no match between the menu in IOS App and the menu in Android App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13/Jul/24  Updated: 13/Jul/24 </w:t>
            </w:r>
          </w:p>
        </w:tc>
      </w:tr>
      <w:tr w:rsidR="00B41638" w14:paraId="290EEA10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89827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5EE89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B41638" w14:paraId="7D5E1861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363A8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7061A1" w14:textId="77777777" w:rsidR="00B41638" w:rsidRDefault="0050732B" w:rsidP="00B41638">
            <w:pPr>
              <w:rPr>
                <w:rFonts w:eastAsia="Times New Roman"/>
              </w:rPr>
            </w:pPr>
            <w:hyperlink r:id="rId84" w:history="1">
              <w:r w:rsidR="00B41638">
                <w:rPr>
                  <w:rStyle w:val="Hyperlink"/>
                  <w:rFonts w:eastAsia="Times New Roman"/>
                </w:rPr>
                <w:t>Burger King</w:t>
              </w:r>
            </w:hyperlink>
          </w:p>
        </w:tc>
      </w:tr>
      <w:tr w:rsidR="00B41638" w14:paraId="1C5F6C5F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DA389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BA2D0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1BC58708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CD3CC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A13D9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5B0C0545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D9ECF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6475E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7733068C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2703"/>
        <w:gridCol w:w="1802"/>
        <w:gridCol w:w="2703"/>
      </w:tblGrid>
      <w:tr w:rsidR="00B41638" w14:paraId="57B5B6E0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8F2AE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6EF94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CF1C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B43DD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Medium </w:t>
            </w:r>
          </w:p>
        </w:tc>
      </w:tr>
      <w:tr w:rsidR="00B41638" w14:paraId="3FAE8854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3591A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22BD0B" w14:textId="77777777" w:rsidR="00B41638" w:rsidRDefault="0050732B" w:rsidP="00B41638">
            <w:pPr>
              <w:rPr>
                <w:rFonts w:eastAsia="Times New Roman"/>
              </w:rPr>
            </w:pPr>
            <w:hyperlink r:id="rId85" w:history="1">
              <w:r w:rsidR="00B41638">
                <w:rPr>
                  <w:rStyle w:val="Hyperlink"/>
                  <w:rFonts w:eastAsia="Times New Roman"/>
                </w:rPr>
                <w:t xml:space="preserve">Rita Petrenko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BB1A2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E704C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B41638" w14:paraId="6DE42C08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B0D00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29DB1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C6B17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92C6D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B41638" w14:paraId="38ECE747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7A12A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29C81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39EFA8D9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7163F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15A88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3D8896C8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2D6A3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4FC01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50789AD7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0D567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BBDF7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56FE2101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D9164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Environment: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396CE7" w14:textId="77777777" w:rsidR="00B41638" w:rsidRDefault="00B41638" w:rsidP="00B41638">
            <w:pPr>
              <w:pStyle w:val="NormalWeb"/>
            </w:pPr>
            <w:r>
              <w:t>Android Ver 11: Realme GT Neo2 5G:RMX3370_11_A.098i</w:t>
            </w:r>
          </w:p>
          <w:p w14:paraId="5213A718" w14:textId="77777777" w:rsidR="00B41638" w:rsidRDefault="00B41638" w:rsidP="00B41638">
            <w:pPr>
              <w:pStyle w:val="NormalWeb"/>
            </w:pPr>
            <w:r>
              <w:t>iOS 17.5.1</w:t>
            </w:r>
          </w:p>
        </w:tc>
      </w:tr>
    </w:tbl>
    <w:p w14:paraId="6E4502AB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75F88C49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845C1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Attachments: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CEF0C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anchor distT="0" distB="0" distL="114300" distR="114300" simplePos="0" relativeHeight="251672576" behindDoc="0" locked="0" layoutInCell="1" allowOverlap="1" wp14:anchorId="0EA9F3B8" wp14:editId="28F78468">
                  <wp:simplePos x="0" y="0"/>
                  <wp:positionH relativeFrom="column">
                    <wp:posOffset>204470</wp:posOffset>
                  </wp:positionH>
                  <wp:positionV relativeFrom="page">
                    <wp:posOffset>98425</wp:posOffset>
                  </wp:positionV>
                  <wp:extent cx="3647440" cy="2813050"/>
                  <wp:effectExtent l="0" t="0" r="0" b="6350"/>
                  <wp:wrapSquare wrapText="bothSides"/>
                  <wp:docPr id="39" name="תמונה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bug 36.jfif"/>
                          <pic:cNvPicPr/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7440" cy="281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41638" w14:paraId="19DC84D7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2AC5F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Severity: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C00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F9F29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S3-Major </w:t>
            </w:r>
          </w:p>
        </w:tc>
      </w:tr>
    </w:tbl>
    <w:p w14:paraId="3BE0FADB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20" w:type="dxa"/>
          <w:left w:w="20" w:type="dxa"/>
          <w:bottom w:w="20" w:type="dxa"/>
          <w:right w:w="20" w:type="dxa"/>
        </w:tblCellMar>
        <w:tblLook w:val="04A0" w:firstRow="1" w:lastRow="0" w:firstColumn="1" w:lastColumn="0" w:noHBand="0" w:noVBand="1"/>
      </w:tblPr>
      <w:tblGrid>
        <w:gridCol w:w="1186"/>
        <w:gridCol w:w="7840"/>
      </w:tblGrid>
      <w:tr w:rsidR="00B41638" w14:paraId="248F0B52" w14:textId="77777777" w:rsidTr="00B41638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410479BA" w14:textId="77777777" w:rsidR="00B41638" w:rsidRDefault="00B41638" w:rsidP="00B41638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63BEAA1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1EB204A9" w14:textId="77777777" w:rsidR="00B41638" w:rsidRDefault="00B41638" w:rsidP="00B41638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B41638" w14:paraId="29E96625" w14:textId="77777777" w:rsidTr="00B41638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E697FE4" w14:textId="77777777" w:rsidR="00B41638" w:rsidRPr="000C0A7C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0C0A7C">
              <w:rPr>
                <w:b/>
                <w:bCs/>
                <w:color w:val="DE350B"/>
              </w:rPr>
              <w:t>Steps to Reproduce:</w:t>
            </w:r>
          </w:p>
          <w:p w14:paraId="205C2605" w14:textId="77777777" w:rsidR="00B41638" w:rsidRDefault="00B41638" w:rsidP="00B41638">
            <w:pPr>
              <w:pStyle w:val="NormalWeb"/>
            </w:pPr>
            <w:ins w:id="39" w:author="Unknown">
              <w:r>
                <w:t>Android menu</w:t>
              </w:r>
            </w:ins>
          </w:p>
          <w:p w14:paraId="0A2B5FA4" w14:textId="77777777" w:rsidR="00B41638" w:rsidRPr="000C0A7C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0C0A7C">
              <w:rPr>
                <w:rFonts w:asciiTheme="minorHAnsi" w:eastAsia="Times New Roman" w:hAnsiTheme="minorHAnsi" w:cstheme="minorBidi"/>
                <w:sz w:val="22"/>
                <w:szCs w:val="22"/>
              </w:rPr>
              <w:t>1.Enter the application “Burger King” in the mobile.</w:t>
            </w:r>
          </w:p>
          <w:p w14:paraId="3D00D78B" w14:textId="77777777" w:rsidR="00B41638" w:rsidRPr="000C0A7C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0C0A7C">
              <w:rPr>
                <w:rFonts w:asciiTheme="minorHAnsi" w:eastAsia="Times New Roman" w:hAnsiTheme="minorHAnsi" w:cstheme="minorBidi"/>
                <w:sz w:val="22"/>
                <w:szCs w:val="22"/>
              </w:rPr>
              <w:t>2.Click the three stripes on the top right.</w:t>
            </w:r>
          </w:p>
          <w:p w14:paraId="6459B57A" w14:textId="39E16F5A" w:rsidR="00B41638" w:rsidRPr="000C0A7C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0C0A7C">
              <w:rPr>
                <w:rFonts w:asciiTheme="minorHAnsi" w:eastAsia="Times New Roman" w:hAnsiTheme="minorHAnsi" w:cstheme="minorBidi"/>
                <w:sz w:val="22"/>
                <w:szCs w:val="22"/>
              </w:rPr>
              <w:t>3.Look at the displayed menu (design, information</w:t>
            </w:r>
            <w:r w:rsidR="000C0A7C" w:rsidRPr="000C0A7C">
              <w:rPr>
                <w:rFonts w:asciiTheme="minorHAnsi" w:eastAsia="Times New Roman" w:hAnsiTheme="minorHAnsi" w:cstheme="minorBidi"/>
                <w:sz w:val="22"/>
                <w:szCs w:val="22"/>
              </w:rPr>
              <w:t>).</w:t>
            </w:r>
          </w:p>
          <w:p w14:paraId="6093FC2F" w14:textId="77777777" w:rsidR="00B41638" w:rsidRDefault="00B41638" w:rsidP="00B41638">
            <w:pPr>
              <w:pStyle w:val="NormalWeb"/>
            </w:pPr>
            <w:ins w:id="40" w:author="Unknown">
              <w:r>
                <w:t>IOS menu</w:t>
              </w:r>
            </w:ins>
          </w:p>
          <w:p w14:paraId="283E8260" w14:textId="77777777" w:rsidR="00B41638" w:rsidRPr="000C0A7C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0C0A7C">
              <w:rPr>
                <w:rFonts w:asciiTheme="minorHAnsi" w:eastAsia="Times New Roman" w:hAnsiTheme="minorHAnsi" w:cstheme="minorBidi"/>
                <w:sz w:val="22"/>
                <w:szCs w:val="22"/>
              </w:rPr>
              <w:t>1.Enter the application “Burger King” in the mobile.</w:t>
            </w:r>
          </w:p>
          <w:p w14:paraId="011C548D" w14:textId="77777777" w:rsidR="00B41638" w:rsidRPr="000C0A7C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0C0A7C">
              <w:rPr>
                <w:rFonts w:asciiTheme="minorHAnsi" w:eastAsia="Times New Roman" w:hAnsiTheme="minorHAnsi" w:cstheme="minorBidi"/>
                <w:sz w:val="22"/>
                <w:szCs w:val="22"/>
              </w:rPr>
              <w:t>2.Click the three stripes on the top right.</w:t>
            </w:r>
          </w:p>
          <w:p w14:paraId="36E45720" w14:textId="0F8371C5" w:rsidR="00B41638" w:rsidRPr="000C0A7C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0C0A7C">
              <w:rPr>
                <w:rFonts w:asciiTheme="minorHAnsi" w:eastAsia="Times New Roman" w:hAnsiTheme="minorHAnsi" w:cstheme="minorBidi"/>
                <w:sz w:val="22"/>
                <w:szCs w:val="22"/>
              </w:rPr>
              <w:t>3.Look at the displayed menu (design, information</w:t>
            </w:r>
            <w:r w:rsidR="000C0A7C" w:rsidRPr="000C0A7C">
              <w:rPr>
                <w:rFonts w:asciiTheme="minorHAnsi" w:eastAsia="Times New Roman" w:hAnsiTheme="minorHAnsi" w:cstheme="minorBidi"/>
                <w:sz w:val="22"/>
                <w:szCs w:val="22"/>
              </w:rPr>
              <w:t>).</w:t>
            </w:r>
          </w:p>
          <w:p w14:paraId="70EF3F6A" w14:textId="77777777" w:rsidR="00B41638" w:rsidRPr="000C0A7C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0C0A7C">
              <w:rPr>
                <w:b/>
                <w:bCs/>
                <w:color w:val="DE350B"/>
              </w:rPr>
              <w:t>Actual Result:</w:t>
            </w:r>
          </w:p>
          <w:p w14:paraId="2560B42E" w14:textId="77777777" w:rsidR="00B41638" w:rsidRDefault="00B41638" w:rsidP="00B41638">
            <w:pPr>
              <w:pStyle w:val="NormalWeb"/>
            </w:pPr>
            <w:r w:rsidRPr="000C0A7C">
              <w:rPr>
                <w:rFonts w:asciiTheme="minorHAnsi" w:eastAsia="Times New Roman" w:hAnsiTheme="minorHAnsi" w:cstheme="minorBidi"/>
                <w:sz w:val="22"/>
                <w:szCs w:val="22"/>
              </w:rPr>
              <w:t>There is no compatibility in the menu between the Android App and the menu of the IOS</w:t>
            </w:r>
            <w:r>
              <w:t xml:space="preserve"> </w:t>
            </w:r>
            <w:r w:rsidRPr="000C0A7C">
              <w:rPr>
                <w:rFonts w:asciiTheme="minorHAnsi" w:eastAsia="Times New Roman" w:hAnsiTheme="minorHAnsi" w:cstheme="minorBidi"/>
                <w:sz w:val="22"/>
                <w:szCs w:val="22"/>
              </w:rPr>
              <w:t>App.</w:t>
            </w:r>
          </w:p>
          <w:p w14:paraId="48B4EA49" w14:textId="77777777" w:rsidR="00824323" w:rsidRPr="000C0A7C" w:rsidRDefault="00B41638" w:rsidP="00824323">
            <w:pPr>
              <w:pStyle w:val="NormalWeb"/>
              <w:rPr>
                <w:b/>
                <w:bCs/>
                <w:color w:val="DE350B"/>
              </w:rPr>
            </w:pPr>
            <w:r w:rsidRPr="000C0A7C">
              <w:rPr>
                <w:b/>
                <w:bCs/>
                <w:color w:val="DE350B"/>
              </w:rPr>
              <w:t>Expected Result:</w:t>
            </w:r>
          </w:p>
          <w:p w14:paraId="130E629A" w14:textId="3A6E55BA" w:rsidR="00B41638" w:rsidRPr="00824323" w:rsidRDefault="00B41638" w:rsidP="00824323">
            <w:pPr>
              <w:pStyle w:val="NormalWeb"/>
              <w:rPr>
                <w:color w:val="FF0000"/>
              </w:rPr>
            </w:pPr>
            <w:r w:rsidRPr="000C0A7C">
              <w:rPr>
                <w:rFonts w:asciiTheme="minorHAnsi" w:eastAsia="Times New Roman" w:hAnsiTheme="minorHAnsi" w:cstheme="minorBidi"/>
                <w:sz w:val="22"/>
                <w:szCs w:val="22"/>
              </w:rPr>
              <w:t>There</w:t>
            </w:r>
            <w:r w:rsidR="00824323" w:rsidRPr="000C0A7C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 should be a match in the menus.</w:t>
            </w:r>
          </w:p>
        </w:tc>
      </w:tr>
    </w:tbl>
    <w:p w14:paraId="79E6D5C7" w14:textId="4651EDB6" w:rsidR="00B41638" w:rsidRDefault="00824323" w:rsidP="00B41638">
      <w:pPr>
        <w:rPr>
          <w:rFonts w:eastAsia="Times New Roman"/>
        </w:rPr>
      </w:pPr>
      <w:r>
        <w:rPr>
          <w:rFonts w:eastAsia="Times New Roman"/>
        </w:rPr>
        <w:br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63244C31" w14:textId="77777777" w:rsidTr="00B41638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A43F7C" w14:textId="77777777" w:rsidR="00B41638" w:rsidRDefault="00B41638" w:rsidP="00B41638">
            <w:pPr>
              <w:pStyle w:val="3"/>
              <w:rPr>
                <w:rFonts w:eastAsia="Times New Roman"/>
              </w:rPr>
            </w:pPr>
            <w:bookmarkStart w:id="41" w:name="_[BK-35]_Lack_a"/>
            <w:bookmarkEnd w:id="41"/>
            <w:r>
              <w:rPr>
                <w:rFonts w:eastAsia="Times New Roman"/>
              </w:rPr>
              <w:t>[BK-35] </w:t>
            </w:r>
            <w:hyperlink r:id="rId87" w:history="1">
              <w:r>
                <w:rPr>
                  <w:rStyle w:val="Hyperlink"/>
                  <w:rFonts w:eastAsia="Times New Roman"/>
                </w:rPr>
                <w:t>Lack a dot at the end of a sentence in the "</w:t>
              </w:r>
              <w:r>
                <w:rPr>
                  <w:rStyle w:val="Hyperlink"/>
                  <w:rFonts w:eastAsia="Times New Roman"/>
                  <w:rtl/>
                </w:rPr>
                <w:t>מדיניות ופרטיות</w:t>
              </w:r>
              <w:r>
                <w:rPr>
                  <w:rStyle w:val="Hyperlink"/>
                  <w:rFonts w:eastAsia="Times New Roman"/>
                </w:rPr>
                <w:t>" under the title "</w:t>
              </w:r>
              <w:r>
                <w:rPr>
                  <w:rStyle w:val="Hyperlink"/>
                  <w:rFonts w:eastAsia="Times New Roman"/>
                  <w:rtl/>
                </w:rPr>
                <w:t>פרסומת של צדדים שלישיים</w:t>
              </w:r>
              <w:r>
                <w:rPr>
                  <w:rStyle w:val="Hyperlink"/>
                  <w:rFonts w:eastAsia="Times New Roman"/>
                </w:rPr>
                <w:t>"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13/Jul/24  Updated: 14/Jul/24 </w:t>
            </w:r>
          </w:p>
        </w:tc>
      </w:tr>
      <w:tr w:rsidR="00B41638" w14:paraId="4D4D5DA0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8BCCF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42FF6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B41638" w14:paraId="001E681D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0DA4F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7F1391" w14:textId="77777777" w:rsidR="00B41638" w:rsidRDefault="0050732B" w:rsidP="00B41638">
            <w:pPr>
              <w:rPr>
                <w:rFonts w:eastAsia="Times New Roman"/>
              </w:rPr>
            </w:pPr>
            <w:hyperlink r:id="rId88" w:history="1">
              <w:r w:rsidR="00B41638">
                <w:rPr>
                  <w:rStyle w:val="Hyperlink"/>
                  <w:rFonts w:eastAsia="Times New Roman"/>
                </w:rPr>
                <w:t>Burger King</w:t>
              </w:r>
            </w:hyperlink>
          </w:p>
        </w:tc>
      </w:tr>
      <w:tr w:rsidR="00B41638" w14:paraId="4EDBAF0C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8CCA1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32D9D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41FA1710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D7441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5AF87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343342A8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539F0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0782D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2D90E4A0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2703"/>
        <w:gridCol w:w="1802"/>
        <w:gridCol w:w="2703"/>
      </w:tblGrid>
      <w:tr w:rsidR="00B41638" w14:paraId="2136FFBA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9F8D7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01EE2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1B5B8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9293A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Low </w:t>
            </w:r>
          </w:p>
        </w:tc>
      </w:tr>
      <w:tr w:rsidR="00B41638" w14:paraId="63BFFFBA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FD53C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468B0" w14:textId="77777777" w:rsidR="00B41638" w:rsidRDefault="0050732B" w:rsidP="00B41638">
            <w:pPr>
              <w:rPr>
                <w:rFonts w:eastAsia="Times New Roman"/>
              </w:rPr>
            </w:pPr>
            <w:hyperlink r:id="rId89" w:history="1">
              <w:r w:rsidR="00B41638">
                <w:rPr>
                  <w:rStyle w:val="Hyperlink"/>
                  <w:rFonts w:eastAsia="Times New Roman"/>
                </w:rPr>
                <w:t xml:space="preserve">Rita Petrenko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10EE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950A7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B41638" w14:paraId="1C6271BC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C263C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79AD2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F4299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ECC58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B41638" w14:paraId="4F7EFBE3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B1FAC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EEC16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3E3C6FD0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92216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17985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7B699923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9A647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0D044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0D80642C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24DE4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6F5E4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6F47826A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8F9D1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Environment: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8947AD" w14:textId="77777777" w:rsidR="00B41638" w:rsidRDefault="00B41638" w:rsidP="00B41638">
            <w:pPr>
              <w:pStyle w:val="NormalWeb"/>
            </w:pPr>
            <w:r>
              <w:t>Android Ver 11: Realme GT Neo2 5G:RMX3370_11_A.098i</w:t>
            </w:r>
          </w:p>
          <w:p w14:paraId="268FA206" w14:textId="77777777" w:rsidR="00B41638" w:rsidRDefault="00B41638" w:rsidP="00B41638">
            <w:pPr>
              <w:pStyle w:val="NormalWeb"/>
            </w:pPr>
            <w:r>
              <w:t>iOS 17.5.1</w:t>
            </w:r>
          </w:p>
        </w:tc>
      </w:tr>
    </w:tbl>
    <w:p w14:paraId="25630C3A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4A3E7870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D8E05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Attachments: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2255B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anchor distT="0" distB="0" distL="114300" distR="114300" simplePos="0" relativeHeight="251673600" behindDoc="0" locked="0" layoutInCell="1" allowOverlap="1" wp14:anchorId="3A9F43DA" wp14:editId="39FD77BC">
                  <wp:simplePos x="0" y="0"/>
                  <wp:positionH relativeFrom="column">
                    <wp:posOffset>-14605</wp:posOffset>
                  </wp:positionH>
                  <wp:positionV relativeFrom="page">
                    <wp:posOffset>0</wp:posOffset>
                  </wp:positionV>
                  <wp:extent cx="1537970" cy="3437255"/>
                  <wp:effectExtent l="0" t="0" r="5080" b="0"/>
                  <wp:wrapTopAndBottom/>
                  <wp:docPr id="41" name="תמונה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bug 35.jfif"/>
                          <pic:cNvPicPr/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7970" cy="3437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41638" w14:paraId="4EF3D6F2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9F344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Severity: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DD6EE" w:themeFill="accent5" w:themeFillTint="66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A6897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S5-Low </w:t>
            </w:r>
          </w:p>
        </w:tc>
      </w:tr>
    </w:tbl>
    <w:p w14:paraId="7BEA2147" w14:textId="77777777" w:rsidR="00B41638" w:rsidRDefault="00B41638" w:rsidP="00B41638">
      <w:pPr>
        <w:rPr>
          <w:rFonts w:eastAsia="Times New Roman"/>
        </w:rPr>
      </w:pPr>
    </w:p>
    <w:p w14:paraId="600BA052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20" w:type="dxa"/>
          <w:left w:w="20" w:type="dxa"/>
          <w:bottom w:w="20" w:type="dxa"/>
          <w:right w:w="20" w:type="dxa"/>
        </w:tblCellMar>
        <w:tblLook w:val="04A0" w:firstRow="1" w:lastRow="0" w:firstColumn="1" w:lastColumn="0" w:noHBand="0" w:noVBand="1"/>
      </w:tblPr>
      <w:tblGrid>
        <w:gridCol w:w="1299"/>
        <w:gridCol w:w="7631"/>
        <w:gridCol w:w="96"/>
      </w:tblGrid>
      <w:tr w:rsidR="00B41638" w14:paraId="09EA65F8" w14:textId="77777777" w:rsidTr="00B82172">
        <w:trPr>
          <w:tblCellSpacing w:w="0" w:type="dxa"/>
          <w:jc w:val="center"/>
        </w:trPr>
        <w:tc>
          <w:tcPr>
            <w:tcW w:w="720" w:type="pct"/>
            <w:shd w:val="clear" w:color="auto" w:fill="BBBBBB"/>
            <w:noWrap/>
            <w:vAlign w:val="center"/>
            <w:hideMark/>
          </w:tcPr>
          <w:p w14:paraId="391249A0" w14:textId="77777777" w:rsidR="00B41638" w:rsidRDefault="00B41638" w:rsidP="00B41638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4227" w:type="pct"/>
          </w:tcPr>
          <w:p w14:paraId="0D9F3ED1" w14:textId="77777777" w:rsidR="00B41638" w:rsidRDefault="00B41638" w:rsidP="00B41638">
            <w:pPr>
              <w:rPr>
                <w:rFonts w:eastAsia="Times New Roman"/>
              </w:rPr>
            </w:pPr>
          </w:p>
        </w:tc>
        <w:tc>
          <w:tcPr>
            <w:tcW w:w="53" w:type="pct"/>
            <w:vAlign w:val="center"/>
            <w:hideMark/>
          </w:tcPr>
          <w:p w14:paraId="31399A8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005699AA" w14:textId="77777777" w:rsidR="00B41638" w:rsidRDefault="00B41638" w:rsidP="00B41638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B41638" w14:paraId="570EDDFB" w14:textId="77777777" w:rsidTr="00B41638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551B593" w14:textId="77777777" w:rsidR="00B41638" w:rsidRPr="004252FA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4252FA">
              <w:rPr>
                <w:b/>
                <w:bCs/>
                <w:color w:val="DE350B"/>
              </w:rPr>
              <w:t>Steps to Reproduce:</w:t>
            </w:r>
          </w:p>
          <w:p w14:paraId="7AAF7F53" w14:textId="77777777" w:rsidR="00B41638" w:rsidRPr="004252FA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4252FA">
              <w:rPr>
                <w:rFonts w:asciiTheme="minorHAnsi" w:eastAsia="Times New Roman" w:hAnsiTheme="minorHAnsi" w:cstheme="minorBidi"/>
                <w:sz w:val="22"/>
                <w:szCs w:val="22"/>
              </w:rPr>
              <w:t>1.Enter the application “Burger King” on the Mobile.</w:t>
            </w:r>
          </w:p>
          <w:p w14:paraId="39B480D4" w14:textId="1A55FFCF" w:rsidR="00B41638" w:rsidRPr="004252FA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4252FA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2.Click the three stripes on the top </w:t>
            </w:r>
            <w:r w:rsidR="004252FA" w:rsidRPr="004252FA">
              <w:rPr>
                <w:rFonts w:asciiTheme="minorHAnsi" w:eastAsia="Times New Roman" w:hAnsiTheme="minorHAnsi" w:cstheme="minorBidi"/>
                <w:sz w:val="22"/>
                <w:szCs w:val="22"/>
              </w:rPr>
              <w:t>right.</w:t>
            </w:r>
          </w:p>
          <w:p w14:paraId="5CBF23CC" w14:textId="77777777" w:rsidR="00B41638" w:rsidRPr="004252FA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4252FA">
              <w:rPr>
                <w:rFonts w:asciiTheme="minorHAnsi" w:eastAsia="Times New Roman" w:hAnsiTheme="minorHAnsi" w:cstheme="minorBidi"/>
                <w:sz w:val="22"/>
                <w:szCs w:val="22"/>
              </w:rPr>
              <w:t>3.Select the “</w:t>
            </w:r>
            <w:r w:rsidRPr="004252FA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מדיניות פרטיות</w:t>
            </w:r>
            <w:r w:rsidRPr="004252FA">
              <w:rPr>
                <w:rFonts w:asciiTheme="minorHAnsi" w:eastAsia="Times New Roman" w:hAnsiTheme="minorHAnsi" w:cstheme="minorBidi"/>
                <w:sz w:val="22"/>
                <w:szCs w:val="22"/>
              </w:rPr>
              <w:t>” option.</w:t>
            </w:r>
          </w:p>
          <w:p w14:paraId="2BCD40B2" w14:textId="77777777" w:rsidR="00B41638" w:rsidRPr="004252FA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4252FA">
              <w:rPr>
                <w:rFonts w:asciiTheme="minorHAnsi" w:eastAsia="Times New Roman" w:hAnsiTheme="minorHAnsi" w:cstheme="minorBidi"/>
                <w:sz w:val="22"/>
                <w:szCs w:val="22"/>
              </w:rPr>
              <w:t>4.Scroll down to the title “</w:t>
            </w:r>
            <w:r w:rsidRPr="004252FA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פרסומות של צדדים שלישיים</w:t>
            </w:r>
            <w:r w:rsidRPr="004252FA">
              <w:rPr>
                <w:rFonts w:asciiTheme="minorHAnsi" w:eastAsia="Times New Roman" w:hAnsiTheme="minorHAnsi" w:cstheme="minorBidi"/>
                <w:sz w:val="22"/>
                <w:szCs w:val="22"/>
              </w:rPr>
              <w:t>”.</w:t>
            </w:r>
          </w:p>
          <w:p w14:paraId="7C37C29A" w14:textId="77777777" w:rsidR="00B41638" w:rsidRPr="004252FA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4252FA">
              <w:rPr>
                <w:rFonts w:asciiTheme="minorHAnsi" w:eastAsia="Times New Roman" w:hAnsiTheme="minorHAnsi" w:cstheme="minorBidi"/>
                <w:sz w:val="22"/>
                <w:szCs w:val="22"/>
              </w:rPr>
              <w:t>5.Lack of dot at the end of a sentence in the last line.</w:t>
            </w:r>
          </w:p>
          <w:p w14:paraId="02319B44" w14:textId="77777777" w:rsidR="00B41638" w:rsidRPr="004252FA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4252FA">
              <w:rPr>
                <w:b/>
                <w:bCs/>
                <w:color w:val="DE350B"/>
              </w:rPr>
              <w:t>Actual Result:</w:t>
            </w:r>
          </w:p>
          <w:p w14:paraId="441E22FF" w14:textId="77777777" w:rsidR="00B41638" w:rsidRPr="004252FA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4252FA">
              <w:rPr>
                <w:rFonts w:asciiTheme="minorHAnsi" w:eastAsia="Times New Roman" w:hAnsiTheme="minorHAnsi" w:cstheme="minorBidi"/>
                <w:sz w:val="22"/>
                <w:szCs w:val="22"/>
              </w:rPr>
              <w:t>Lack a dot at the end of a sentence in the "</w:t>
            </w:r>
            <w:r w:rsidRPr="004252FA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מדיניות ופרטיות</w:t>
            </w:r>
            <w:r w:rsidRPr="004252FA">
              <w:rPr>
                <w:rFonts w:asciiTheme="minorHAnsi" w:eastAsia="Times New Roman" w:hAnsiTheme="minorHAnsi" w:cstheme="minorBidi"/>
                <w:sz w:val="22"/>
                <w:szCs w:val="22"/>
              </w:rPr>
              <w:t>".</w:t>
            </w:r>
          </w:p>
          <w:p w14:paraId="53315952" w14:textId="77777777" w:rsidR="00B41638" w:rsidRPr="004252FA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4252FA">
              <w:rPr>
                <w:b/>
                <w:bCs/>
                <w:color w:val="DE350B"/>
              </w:rPr>
              <w:t>Expected Result:</w:t>
            </w:r>
          </w:p>
          <w:p w14:paraId="273C709D" w14:textId="77777777" w:rsidR="00B41638" w:rsidRPr="004252FA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4252FA">
              <w:rPr>
                <w:rFonts w:asciiTheme="minorHAnsi" w:eastAsia="Times New Roman" w:hAnsiTheme="minorHAnsi" w:cstheme="minorBidi"/>
                <w:sz w:val="22"/>
                <w:szCs w:val="22"/>
              </w:rPr>
              <w:t>There should be a dot at the end of a sentence.</w:t>
            </w:r>
          </w:p>
          <w:p w14:paraId="54B8F7FF" w14:textId="77777777" w:rsidR="00B41638" w:rsidRDefault="00B41638" w:rsidP="00B41638">
            <w:pPr>
              <w:rPr>
                <w:rFonts w:eastAsia="Times New Roman"/>
              </w:rPr>
            </w:pPr>
          </w:p>
        </w:tc>
      </w:tr>
    </w:tbl>
    <w:p w14:paraId="7066D90C" w14:textId="52ADA97B" w:rsidR="00B41638" w:rsidRDefault="00B41638" w:rsidP="00B41638">
      <w:pPr>
        <w:rPr>
          <w:rFonts w:eastAsia="Times New Roman"/>
        </w:rPr>
      </w:pPr>
    </w:p>
    <w:p w14:paraId="34A18CA8" w14:textId="7E9B9156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28B64F71" w14:textId="77777777" w:rsidTr="00B41638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9DE711" w14:textId="77777777" w:rsidR="00B41638" w:rsidRDefault="00B41638" w:rsidP="00B41638">
            <w:pPr>
              <w:pStyle w:val="3"/>
              <w:rPr>
                <w:rFonts w:eastAsia="Times New Roman"/>
              </w:rPr>
            </w:pPr>
            <w:bookmarkStart w:id="42" w:name="_[BK-34]_An_unnecessary"/>
            <w:bookmarkEnd w:id="42"/>
            <w:r>
              <w:rPr>
                <w:rFonts w:eastAsia="Times New Roman"/>
              </w:rPr>
              <w:t>[BK-34] </w:t>
            </w:r>
            <w:hyperlink r:id="rId91" w:history="1">
              <w:r>
                <w:rPr>
                  <w:rStyle w:val="Hyperlink"/>
                  <w:rFonts w:eastAsia="Times New Roman"/>
                </w:rPr>
                <w:t>An unnecessary dot at the end of a sentence in the "</w:t>
              </w:r>
              <w:r>
                <w:rPr>
                  <w:rStyle w:val="Hyperlink"/>
                  <w:rFonts w:eastAsia="Times New Roman"/>
                  <w:rtl/>
                </w:rPr>
                <w:t>מדיניות ופרטיות</w:t>
              </w:r>
              <w:r>
                <w:rPr>
                  <w:rStyle w:val="Hyperlink"/>
                  <w:rFonts w:eastAsia="Times New Roman"/>
                </w:rPr>
                <w:t>" under the title "</w:t>
              </w:r>
              <w:r>
                <w:rPr>
                  <w:rStyle w:val="Hyperlink"/>
                  <w:rFonts w:eastAsia="Times New Roman"/>
                  <w:rtl/>
                </w:rPr>
                <w:t>מסירת מידע לצד שלישי</w:t>
              </w:r>
              <w:r>
                <w:rPr>
                  <w:rStyle w:val="Hyperlink"/>
                  <w:rFonts w:eastAsia="Times New Roman"/>
                </w:rPr>
                <w:t>"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13/Jul/24  Updated: 13/Jul/24 </w:t>
            </w:r>
          </w:p>
        </w:tc>
      </w:tr>
      <w:tr w:rsidR="00B41638" w14:paraId="42115C6C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127AD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FF6D4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B41638" w14:paraId="75D46E64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13643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F868AD" w14:textId="77777777" w:rsidR="00B41638" w:rsidRDefault="0050732B" w:rsidP="00B41638">
            <w:pPr>
              <w:rPr>
                <w:rFonts w:eastAsia="Times New Roman"/>
              </w:rPr>
            </w:pPr>
            <w:hyperlink r:id="rId92" w:history="1">
              <w:r w:rsidR="00B41638">
                <w:rPr>
                  <w:rStyle w:val="Hyperlink"/>
                  <w:rFonts w:eastAsia="Times New Roman"/>
                </w:rPr>
                <w:t>Burger King</w:t>
              </w:r>
            </w:hyperlink>
          </w:p>
        </w:tc>
      </w:tr>
      <w:tr w:rsidR="00B41638" w14:paraId="00655D98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9BDF5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D43E4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14F1AAD3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C44E1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F5635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2183D3B9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33116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308C5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595E20F2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2703"/>
        <w:gridCol w:w="1802"/>
        <w:gridCol w:w="2703"/>
      </w:tblGrid>
      <w:tr w:rsidR="00B41638" w14:paraId="0E8EF476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22BB5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7A6AE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64C9E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A2B1E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Low </w:t>
            </w:r>
          </w:p>
        </w:tc>
      </w:tr>
      <w:tr w:rsidR="00B41638" w14:paraId="345104B4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44FFA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115B26" w14:textId="77777777" w:rsidR="00B41638" w:rsidRDefault="0050732B" w:rsidP="00B41638">
            <w:pPr>
              <w:rPr>
                <w:rFonts w:eastAsia="Times New Roman"/>
              </w:rPr>
            </w:pPr>
            <w:hyperlink r:id="rId93" w:history="1">
              <w:r w:rsidR="00B41638">
                <w:rPr>
                  <w:rStyle w:val="Hyperlink"/>
                  <w:rFonts w:eastAsia="Times New Roman"/>
                </w:rPr>
                <w:t xml:space="preserve">Rita Petrenko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E2AFB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7B394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B41638" w14:paraId="1CF49756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2E31C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39591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1BBC7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1A1DC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B41638" w14:paraId="27FA7421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5E7B7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B320B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2D4C5630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45EE8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DD8BE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37883ADD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93374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BD198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0730A016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46F16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A7A9F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2D4D0097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7A19B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Environment: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38BA39" w14:textId="77777777" w:rsidR="00B41638" w:rsidRDefault="00B41638" w:rsidP="00B41638">
            <w:pPr>
              <w:pStyle w:val="NormalWeb"/>
            </w:pPr>
            <w:r>
              <w:t>Android Ver 11: Realme GT Neo2 5G:RMX3370_11_A.098i</w:t>
            </w:r>
          </w:p>
        </w:tc>
      </w:tr>
    </w:tbl>
    <w:p w14:paraId="7E1C5933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430F8650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96EA2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Attachments: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A16794" w14:textId="24A985CA" w:rsidR="00B41638" w:rsidRDefault="00CD57A0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  <w:noProof/>
              </w:rPr>
              <w:drawing>
                <wp:inline distT="0" distB="0" distL="0" distR="0" wp14:anchorId="389AE8AF" wp14:editId="04272945">
                  <wp:extent cx="1498600" cy="3336247"/>
                  <wp:effectExtent l="0" t="0" r="635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7456" cy="33559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638" w14:paraId="542AF5F4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A073F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Severity: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DD6EE" w:themeFill="accent5" w:themeFillTint="66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8DC0D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S5-Low </w:t>
            </w:r>
          </w:p>
        </w:tc>
      </w:tr>
    </w:tbl>
    <w:p w14:paraId="75931D42" w14:textId="77777777" w:rsidR="00B41638" w:rsidRDefault="00B41638" w:rsidP="00B41638">
      <w:pPr>
        <w:rPr>
          <w:rFonts w:eastAsia="Times New Roman"/>
        </w:rPr>
      </w:pPr>
    </w:p>
    <w:p w14:paraId="27D662B1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20" w:type="dxa"/>
          <w:left w:w="20" w:type="dxa"/>
          <w:bottom w:w="20" w:type="dxa"/>
          <w:right w:w="20" w:type="dxa"/>
        </w:tblCellMar>
        <w:tblLook w:val="04A0" w:firstRow="1" w:lastRow="0" w:firstColumn="1" w:lastColumn="0" w:noHBand="0" w:noVBand="1"/>
      </w:tblPr>
      <w:tblGrid>
        <w:gridCol w:w="1186"/>
        <w:gridCol w:w="7840"/>
      </w:tblGrid>
      <w:tr w:rsidR="00B41638" w14:paraId="681DDB00" w14:textId="77777777" w:rsidTr="00B41638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6694E190" w14:textId="77777777" w:rsidR="00B41638" w:rsidRDefault="00B41638" w:rsidP="00B41638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789E332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5C677BDF" w14:textId="77777777" w:rsidR="00B41638" w:rsidRDefault="00B41638" w:rsidP="00B41638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B41638" w14:paraId="294F7C7D" w14:textId="77777777" w:rsidTr="00B41638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907F0EF" w14:textId="77777777" w:rsidR="00B41638" w:rsidRPr="006B32BE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6B32BE">
              <w:rPr>
                <w:b/>
                <w:bCs/>
                <w:color w:val="DE350B"/>
              </w:rPr>
              <w:t>Steps to Reproduce:</w:t>
            </w:r>
          </w:p>
          <w:p w14:paraId="10B2A8EA" w14:textId="77777777" w:rsidR="00B41638" w:rsidRPr="006B32BE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6B32BE">
              <w:rPr>
                <w:rFonts w:asciiTheme="minorHAnsi" w:eastAsia="Times New Roman" w:hAnsiTheme="minorHAnsi" w:cstheme="minorBidi"/>
                <w:sz w:val="22"/>
                <w:szCs w:val="22"/>
              </w:rPr>
              <w:t>1.Enter the application “Burger King” on the Mobile.</w:t>
            </w:r>
          </w:p>
          <w:p w14:paraId="3106D34E" w14:textId="2AE7FDA7" w:rsidR="00B41638" w:rsidRPr="006B32BE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6B32BE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2.Click the three stripes on the top </w:t>
            </w:r>
            <w:r w:rsidR="006B32BE" w:rsidRPr="006B32BE">
              <w:rPr>
                <w:rFonts w:asciiTheme="minorHAnsi" w:eastAsia="Times New Roman" w:hAnsiTheme="minorHAnsi" w:cstheme="minorBidi"/>
                <w:sz w:val="22"/>
                <w:szCs w:val="22"/>
              </w:rPr>
              <w:t>right.</w:t>
            </w:r>
          </w:p>
          <w:p w14:paraId="6DE516F3" w14:textId="77777777" w:rsidR="00B41638" w:rsidRPr="006B32BE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6B32BE">
              <w:rPr>
                <w:rFonts w:asciiTheme="minorHAnsi" w:eastAsia="Times New Roman" w:hAnsiTheme="minorHAnsi" w:cstheme="minorBidi"/>
                <w:sz w:val="22"/>
                <w:szCs w:val="22"/>
              </w:rPr>
              <w:t>3.Select the “</w:t>
            </w:r>
            <w:r w:rsidRPr="006B32BE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מדיניות פרטיות</w:t>
            </w:r>
            <w:r w:rsidRPr="006B32BE">
              <w:rPr>
                <w:rFonts w:asciiTheme="minorHAnsi" w:eastAsia="Times New Roman" w:hAnsiTheme="minorHAnsi" w:cstheme="minorBidi"/>
                <w:sz w:val="22"/>
                <w:szCs w:val="22"/>
              </w:rPr>
              <w:t>” option.</w:t>
            </w:r>
          </w:p>
          <w:p w14:paraId="08AE4A4A" w14:textId="77777777" w:rsidR="00B41638" w:rsidRPr="006B32BE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6B32BE">
              <w:rPr>
                <w:rFonts w:asciiTheme="minorHAnsi" w:eastAsia="Times New Roman" w:hAnsiTheme="minorHAnsi" w:cstheme="minorBidi"/>
                <w:sz w:val="22"/>
                <w:szCs w:val="22"/>
              </w:rPr>
              <w:t>4.Scroll down to the title “</w:t>
            </w:r>
            <w:r w:rsidRPr="006B32BE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מסירת מידע לצד שלישי</w:t>
            </w:r>
            <w:r w:rsidRPr="006B32BE">
              <w:rPr>
                <w:rFonts w:asciiTheme="minorHAnsi" w:eastAsia="Times New Roman" w:hAnsiTheme="minorHAnsi" w:cstheme="minorBidi"/>
                <w:sz w:val="22"/>
                <w:szCs w:val="22"/>
              </w:rPr>
              <w:t>”.</w:t>
            </w:r>
          </w:p>
          <w:p w14:paraId="21649C7A" w14:textId="77777777" w:rsidR="00B41638" w:rsidRPr="006B32BE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6B32BE">
              <w:rPr>
                <w:rFonts w:asciiTheme="minorHAnsi" w:eastAsia="Times New Roman" w:hAnsiTheme="minorHAnsi" w:cstheme="minorBidi"/>
                <w:sz w:val="22"/>
                <w:szCs w:val="22"/>
              </w:rPr>
              <w:t>5.At note number 3 there is an unnecessary dot at the end of a sentence.</w:t>
            </w:r>
          </w:p>
          <w:p w14:paraId="2BD3B283" w14:textId="77777777" w:rsidR="00B41638" w:rsidRPr="006B32BE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6B32BE">
              <w:rPr>
                <w:b/>
                <w:bCs/>
                <w:color w:val="DE350B"/>
              </w:rPr>
              <w:t>Actual Result:</w:t>
            </w:r>
          </w:p>
          <w:p w14:paraId="73741C49" w14:textId="5829476B" w:rsidR="00B41638" w:rsidRPr="006B32BE" w:rsidRDefault="00B41638" w:rsidP="006B32BE">
            <w:pPr>
              <w:rPr>
                <w:rFonts w:eastAsia="Times New Roman"/>
              </w:rPr>
            </w:pPr>
            <w:r w:rsidRPr="006B32BE">
              <w:rPr>
                <w:rFonts w:eastAsia="Times New Roman"/>
              </w:rPr>
              <w:t>An unnecessary dot at the end of a sentence in the "</w:t>
            </w:r>
            <w:r w:rsidRPr="006B32BE">
              <w:rPr>
                <w:rFonts w:eastAsia="Times New Roman"/>
                <w:rtl/>
              </w:rPr>
              <w:t>מדיניות ופרטיות</w:t>
            </w:r>
            <w:r w:rsidRPr="006B32BE">
              <w:rPr>
                <w:rFonts w:eastAsia="Times New Roman"/>
              </w:rPr>
              <w:t>"</w:t>
            </w:r>
            <w:r w:rsidR="006B32BE">
              <w:rPr>
                <w:rFonts w:eastAsia="Times New Roman"/>
              </w:rPr>
              <w:t>.</w:t>
            </w:r>
          </w:p>
          <w:p w14:paraId="486E0E69" w14:textId="77777777" w:rsidR="00B41638" w:rsidRPr="006B32BE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6B32BE">
              <w:rPr>
                <w:b/>
                <w:bCs/>
                <w:color w:val="DE350B"/>
              </w:rPr>
              <w:t>Expected Result:</w:t>
            </w:r>
          </w:p>
          <w:p w14:paraId="412BAF95" w14:textId="77777777" w:rsidR="00B41638" w:rsidRPr="006B32BE" w:rsidRDefault="00B41638" w:rsidP="006B32BE">
            <w:pPr>
              <w:rPr>
                <w:rFonts w:eastAsia="Times New Roman"/>
              </w:rPr>
            </w:pPr>
            <w:r w:rsidRPr="006B32BE">
              <w:rPr>
                <w:rFonts w:eastAsia="Times New Roman"/>
              </w:rPr>
              <w:t>There should not to be a dot at the end of a sentence.</w:t>
            </w:r>
          </w:p>
          <w:p w14:paraId="43FBAE03" w14:textId="77777777" w:rsidR="00B41638" w:rsidRDefault="00B41638" w:rsidP="00B41638">
            <w:pPr>
              <w:rPr>
                <w:rFonts w:eastAsia="Times New Roman"/>
              </w:rPr>
            </w:pPr>
          </w:p>
        </w:tc>
      </w:tr>
    </w:tbl>
    <w:p w14:paraId="69678141" w14:textId="037B203B" w:rsidR="00B41638" w:rsidRDefault="00B41638" w:rsidP="00B41638">
      <w:pPr>
        <w:rPr>
          <w:rFonts w:eastAsia="Times New Roman"/>
        </w:rPr>
      </w:pPr>
    </w:p>
    <w:p w14:paraId="42D67D25" w14:textId="1F5FB76B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42A39B45" w14:textId="77777777" w:rsidTr="00B41638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8BC8D0" w14:textId="77777777" w:rsidR="00B41638" w:rsidRDefault="00B41638" w:rsidP="00B41638">
            <w:pPr>
              <w:pStyle w:val="3"/>
              <w:rPr>
                <w:rFonts w:eastAsia="Times New Roman"/>
              </w:rPr>
            </w:pPr>
            <w:bookmarkStart w:id="43" w:name="_[BK-33]_Lack_a"/>
            <w:bookmarkEnd w:id="43"/>
            <w:r>
              <w:rPr>
                <w:rFonts w:eastAsia="Times New Roman"/>
              </w:rPr>
              <w:t>[BK-33] </w:t>
            </w:r>
            <w:hyperlink r:id="rId95" w:history="1">
              <w:r>
                <w:rPr>
                  <w:rStyle w:val="Hyperlink"/>
                  <w:rFonts w:eastAsia="Times New Roman"/>
                </w:rPr>
                <w:t>Lack a dot at the end of a sentence in the "</w:t>
              </w:r>
              <w:r>
                <w:rPr>
                  <w:rStyle w:val="Hyperlink"/>
                  <w:rFonts w:eastAsia="Times New Roman"/>
                  <w:rtl/>
                </w:rPr>
                <w:t>מדיניות ופרטיות</w:t>
              </w:r>
              <w:r>
                <w:rPr>
                  <w:rStyle w:val="Hyperlink"/>
                  <w:rFonts w:eastAsia="Times New Roman"/>
                </w:rPr>
                <w:t>" under the title "</w:t>
              </w:r>
              <w:r>
                <w:rPr>
                  <w:rStyle w:val="Hyperlink"/>
                  <w:rFonts w:eastAsia="Times New Roman"/>
                  <w:rtl/>
                </w:rPr>
                <w:t>השימוש במידע</w:t>
              </w:r>
              <w:r>
                <w:rPr>
                  <w:rStyle w:val="Hyperlink"/>
                  <w:rFonts w:eastAsia="Times New Roman"/>
                </w:rPr>
                <w:t>"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13/Jul/24  Updated: 14/Jul/24 </w:t>
            </w:r>
          </w:p>
        </w:tc>
      </w:tr>
      <w:tr w:rsidR="00B41638" w14:paraId="2499458B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88796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A5A43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B41638" w14:paraId="7B9801EC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0DB97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91E200" w14:textId="77777777" w:rsidR="00B41638" w:rsidRDefault="0050732B" w:rsidP="00B41638">
            <w:pPr>
              <w:rPr>
                <w:rFonts w:eastAsia="Times New Roman"/>
              </w:rPr>
            </w:pPr>
            <w:hyperlink r:id="rId96" w:history="1">
              <w:r w:rsidR="00B41638">
                <w:rPr>
                  <w:rStyle w:val="Hyperlink"/>
                  <w:rFonts w:eastAsia="Times New Roman"/>
                </w:rPr>
                <w:t>Burger King</w:t>
              </w:r>
            </w:hyperlink>
          </w:p>
        </w:tc>
      </w:tr>
      <w:tr w:rsidR="00B41638" w14:paraId="70EA9CA8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8EB87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477F4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26FD33F7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88DF6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EE59F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700BB773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F542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0C830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0C89A633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2703"/>
        <w:gridCol w:w="1802"/>
        <w:gridCol w:w="2703"/>
      </w:tblGrid>
      <w:tr w:rsidR="00B41638" w14:paraId="61FAFBB3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B9A9E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B7BF4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3322F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D18C2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Low </w:t>
            </w:r>
          </w:p>
        </w:tc>
      </w:tr>
      <w:tr w:rsidR="00B41638" w14:paraId="110BEDC7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96F71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911660" w14:textId="77777777" w:rsidR="00B41638" w:rsidRDefault="0050732B" w:rsidP="00B41638">
            <w:pPr>
              <w:rPr>
                <w:rFonts w:eastAsia="Times New Roman"/>
              </w:rPr>
            </w:pPr>
            <w:hyperlink r:id="rId97" w:history="1">
              <w:r w:rsidR="00B41638">
                <w:rPr>
                  <w:rStyle w:val="Hyperlink"/>
                  <w:rFonts w:eastAsia="Times New Roman"/>
                </w:rPr>
                <w:t xml:space="preserve">Rita Petrenko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143A9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17906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B41638" w14:paraId="19181D93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ADB8C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96305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CA2E9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6AF3C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B41638" w14:paraId="0EEC62E3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334DE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410F1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25200DC5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9A522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4EFBD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556795D6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BD0DE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CBB18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361B5663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EC194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914BF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20B95B27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CDEBC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Environment: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DB2CFF" w14:textId="77777777" w:rsidR="00B41638" w:rsidRDefault="00B41638" w:rsidP="00B41638">
            <w:pPr>
              <w:pStyle w:val="NormalWeb"/>
            </w:pPr>
            <w:r>
              <w:t>Android Ver 11: Realme GT Neo2 5G:RMX3370_11_A.098i</w:t>
            </w:r>
          </w:p>
          <w:p w14:paraId="6A5A2E91" w14:textId="77777777" w:rsidR="00B41638" w:rsidRDefault="00B41638" w:rsidP="00B41638">
            <w:pPr>
              <w:pStyle w:val="NormalWeb"/>
            </w:pPr>
            <w:r>
              <w:t>iOS 17.5.1</w:t>
            </w:r>
          </w:p>
        </w:tc>
      </w:tr>
    </w:tbl>
    <w:p w14:paraId="01EA9EEB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16901B63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DF563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Attachments: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FC5D3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anchor distT="0" distB="0" distL="114300" distR="114300" simplePos="0" relativeHeight="251675648" behindDoc="0" locked="0" layoutInCell="1" allowOverlap="1" wp14:anchorId="4E84E80D" wp14:editId="589E28BE">
                  <wp:simplePos x="0" y="0"/>
                  <wp:positionH relativeFrom="column">
                    <wp:posOffset>50165</wp:posOffset>
                  </wp:positionH>
                  <wp:positionV relativeFrom="page">
                    <wp:posOffset>0</wp:posOffset>
                  </wp:positionV>
                  <wp:extent cx="1565910" cy="3498215"/>
                  <wp:effectExtent l="0" t="0" r="0" b="6985"/>
                  <wp:wrapSquare wrapText="bothSides"/>
                  <wp:docPr id="47" name="תמונה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bug 33.jfif"/>
                          <pic:cNvPicPr/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5910" cy="3498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41638" w14:paraId="293E296A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775EB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Severity: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DD6EE" w:themeFill="accent5" w:themeFillTint="66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7A2DD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S5-Low </w:t>
            </w:r>
          </w:p>
        </w:tc>
      </w:tr>
    </w:tbl>
    <w:p w14:paraId="50C78ED7" w14:textId="77777777" w:rsidR="00B41638" w:rsidRDefault="00B41638" w:rsidP="00B41638">
      <w:pPr>
        <w:rPr>
          <w:rFonts w:eastAsia="Times New Roman"/>
        </w:rPr>
      </w:pPr>
    </w:p>
    <w:p w14:paraId="7F27BB64" w14:textId="77777777" w:rsidR="00BD60E2" w:rsidRDefault="00BD60E2" w:rsidP="00B41638">
      <w:pPr>
        <w:rPr>
          <w:rFonts w:eastAsia="Times New Roman"/>
        </w:rPr>
      </w:pPr>
    </w:p>
    <w:p w14:paraId="324CF978" w14:textId="77777777" w:rsidR="00BD60E2" w:rsidRDefault="00BD60E2" w:rsidP="00B41638">
      <w:pPr>
        <w:rPr>
          <w:rFonts w:eastAsia="Times New Roman"/>
        </w:rPr>
      </w:pPr>
    </w:p>
    <w:p w14:paraId="4E0B3A19" w14:textId="77777777" w:rsidR="00BD60E2" w:rsidRDefault="00BD60E2" w:rsidP="00B41638">
      <w:pPr>
        <w:rPr>
          <w:rFonts w:eastAsia="Times New Roman"/>
        </w:rPr>
      </w:pPr>
    </w:p>
    <w:p w14:paraId="1FC0B231" w14:textId="77777777" w:rsidR="00BD60E2" w:rsidRDefault="00BD60E2" w:rsidP="00B41638">
      <w:pPr>
        <w:rPr>
          <w:rFonts w:eastAsia="Times New Roman"/>
        </w:rPr>
      </w:pPr>
    </w:p>
    <w:p w14:paraId="3E80C4DD" w14:textId="77777777" w:rsidR="00BD60E2" w:rsidRDefault="00BD60E2" w:rsidP="00B41638">
      <w:pPr>
        <w:rPr>
          <w:rFonts w:eastAsia="Times New Roman"/>
        </w:rPr>
      </w:pPr>
    </w:p>
    <w:p w14:paraId="6D0D1B90" w14:textId="77777777" w:rsidR="00BD60E2" w:rsidRDefault="00BD60E2" w:rsidP="00B41638">
      <w:pPr>
        <w:rPr>
          <w:rFonts w:eastAsia="Times New Roman"/>
        </w:rPr>
      </w:pPr>
    </w:p>
    <w:p w14:paraId="2AE755E1" w14:textId="77777777" w:rsidR="00BD60E2" w:rsidRDefault="00BD60E2" w:rsidP="00B41638">
      <w:pPr>
        <w:rPr>
          <w:rFonts w:eastAsia="Times New Roman"/>
        </w:rPr>
      </w:pPr>
    </w:p>
    <w:p w14:paraId="07D6683E" w14:textId="77777777" w:rsidR="00BD60E2" w:rsidRDefault="00BD60E2" w:rsidP="00B41638">
      <w:pPr>
        <w:rPr>
          <w:rFonts w:eastAsia="Times New Roman"/>
        </w:rPr>
      </w:pPr>
    </w:p>
    <w:p w14:paraId="4769BB49" w14:textId="77777777" w:rsidR="00BD60E2" w:rsidRDefault="00BD60E2" w:rsidP="00B41638">
      <w:pPr>
        <w:rPr>
          <w:rFonts w:eastAsia="Times New Roman"/>
        </w:rPr>
      </w:pPr>
    </w:p>
    <w:p w14:paraId="3E42B22A" w14:textId="77777777" w:rsidR="00BD60E2" w:rsidRDefault="00BD60E2" w:rsidP="00B41638">
      <w:pPr>
        <w:rPr>
          <w:rFonts w:eastAsia="Times New Roman"/>
        </w:rPr>
      </w:pPr>
    </w:p>
    <w:p w14:paraId="1FB9DC83" w14:textId="77777777" w:rsidR="00BD60E2" w:rsidRDefault="00BD60E2" w:rsidP="00B41638">
      <w:pPr>
        <w:rPr>
          <w:rFonts w:eastAsia="Times New Roman"/>
        </w:rPr>
      </w:pPr>
    </w:p>
    <w:p w14:paraId="384D4C9B" w14:textId="77777777" w:rsidR="00BD60E2" w:rsidRDefault="00BD60E2" w:rsidP="00B41638">
      <w:pPr>
        <w:rPr>
          <w:rFonts w:eastAsia="Times New Roman"/>
        </w:rPr>
      </w:pPr>
    </w:p>
    <w:p w14:paraId="0880A6EF" w14:textId="77777777" w:rsidR="00BD60E2" w:rsidRDefault="00BD60E2" w:rsidP="00B41638">
      <w:pPr>
        <w:rPr>
          <w:rFonts w:eastAsia="Times New Roman"/>
        </w:rPr>
      </w:pPr>
    </w:p>
    <w:p w14:paraId="4A90E362" w14:textId="77777777" w:rsidR="00BD60E2" w:rsidRDefault="00BD60E2" w:rsidP="00B41638">
      <w:pPr>
        <w:rPr>
          <w:rFonts w:eastAsia="Times New Roman"/>
        </w:rPr>
      </w:pPr>
    </w:p>
    <w:p w14:paraId="33700829" w14:textId="77777777" w:rsidR="00BD60E2" w:rsidRDefault="00BD60E2" w:rsidP="00B41638">
      <w:pPr>
        <w:rPr>
          <w:rFonts w:eastAsia="Times New Roman"/>
        </w:rPr>
      </w:pPr>
    </w:p>
    <w:p w14:paraId="0D5A5D97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20" w:type="dxa"/>
          <w:left w:w="20" w:type="dxa"/>
          <w:bottom w:w="20" w:type="dxa"/>
          <w:right w:w="20" w:type="dxa"/>
        </w:tblCellMar>
        <w:tblLook w:val="04A0" w:firstRow="1" w:lastRow="0" w:firstColumn="1" w:lastColumn="0" w:noHBand="0" w:noVBand="1"/>
      </w:tblPr>
      <w:tblGrid>
        <w:gridCol w:w="1186"/>
        <w:gridCol w:w="7840"/>
      </w:tblGrid>
      <w:tr w:rsidR="00B41638" w14:paraId="52D073E4" w14:textId="77777777" w:rsidTr="00B41638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5EC51649" w14:textId="77777777" w:rsidR="00B41638" w:rsidRDefault="00B41638" w:rsidP="00B41638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49F4E3B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21FAC334" w14:textId="77777777" w:rsidR="00B41638" w:rsidRDefault="00B41638" w:rsidP="00B41638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B41638" w14:paraId="1DDF6293" w14:textId="77777777" w:rsidTr="00B41638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C1F5F69" w14:textId="77777777" w:rsidR="00B41638" w:rsidRPr="009C722C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9C722C">
              <w:rPr>
                <w:b/>
                <w:bCs/>
                <w:color w:val="DE350B"/>
              </w:rPr>
              <w:t>Steps to Reproduce:</w:t>
            </w:r>
          </w:p>
          <w:p w14:paraId="4A9BF77E" w14:textId="77777777" w:rsidR="00B41638" w:rsidRPr="009C722C" w:rsidRDefault="00B41638" w:rsidP="009C722C">
            <w:pPr>
              <w:rPr>
                <w:rFonts w:eastAsia="Times New Roman"/>
              </w:rPr>
            </w:pPr>
            <w:r w:rsidRPr="009C722C">
              <w:rPr>
                <w:rFonts w:eastAsia="Times New Roman"/>
              </w:rPr>
              <w:t>1.Enter the application “Burger King” on the Mobile.</w:t>
            </w:r>
          </w:p>
          <w:p w14:paraId="5C726707" w14:textId="20966D0A" w:rsidR="00B41638" w:rsidRPr="009C722C" w:rsidRDefault="00B41638" w:rsidP="009C722C">
            <w:pPr>
              <w:rPr>
                <w:rFonts w:eastAsia="Times New Roman"/>
              </w:rPr>
            </w:pPr>
            <w:r w:rsidRPr="009C722C">
              <w:rPr>
                <w:rFonts w:eastAsia="Times New Roman"/>
              </w:rPr>
              <w:t xml:space="preserve">2.Click the three stripes on the top </w:t>
            </w:r>
            <w:r w:rsidR="009C722C" w:rsidRPr="009C722C">
              <w:rPr>
                <w:rFonts w:eastAsia="Times New Roman"/>
              </w:rPr>
              <w:t>right.</w:t>
            </w:r>
          </w:p>
          <w:p w14:paraId="2BE7519C" w14:textId="77777777" w:rsidR="00B41638" w:rsidRPr="009C722C" w:rsidRDefault="00B41638" w:rsidP="009C722C">
            <w:pPr>
              <w:rPr>
                <w:rFonts w:eastAsia="Times New Roman"/>
              </w:rPr>
            </w:pPr>
            <w:r w:rsidRPr="009C722C">
              <w:rPr>
                <w:rFonts w:eastAsia="Times New Roman"/>
              </w:rPr>
              <w:t>3.Select the “</w:t>
            </w:r>
            <w:r w:rsidRPr="009C722C">
              <w:rPr>
                <w:rFonts w:eastAsia="Times New Roman"/>
                <w:rtl/>
              </w:rPr>
              <w:t>מדיניות פרטיות</w:t>
            </w:r>
            <w:r w:rsidRPr="009C722C">
              <w:rPr>
                <w:rFonts w:eastAsia="Times New Roman"/>
              </w:rPr>
              <w:t>” option.</w:t>
            </w:r>
          </w:p>
          <w:p w14:paraId="64328DE2" w14:textId="77777777" w:rsidR="00B41638" w:rsidRPr="009C722C" w:rsidRDefault="00B41638" w:rsidP="009C722C">
            <w:pPr>
              <w:rPr>
                <w:rFonts w:eastAsia="Times New Roman"/>
              </w:rPr>
            </w:pPr>
            <w:r w:rsidRPr="009C722C">
              <w:rPr>
                <w:rFonts w:eastAsia="Times New Roman"/>
              </w:rPr>
              <w:t>4.Scroll down to the title “</w:t>
            </w:r>
            <w:r w:rsidRPr="009C722C">
              <w:rPr>
                <w:rFonts w:eastAsia="Times New Roman"/>
                <w:rtl/>
              </w:rPr>
              <w:t>השימוש במידע</w:t>
            </w:r>
            <w:r w:rsidRPr="009C722C">
              <w:rPr>
                <w:rFonts w:eastAsia="Times New Roman"/>
              </w:rPr>
              <w:t>”.</w:t>
            </w:r>
          </w:p>
          <w:p w14:paraId="027A0A7F" w14:textId="77777777" w:rsidR="00B41638" w:rsidRPr="009C722C" w:rsidRDefault="00B41638" w:rsidP="009C722C">
            <w:pPr>
              <w:rPr>
                <w:rFonts w:eastAsia="Times New Roman"/>
              </w:rPr>
            </w:pPr>
            <w:r w:rsidRPr="009C722C">
              <w:rPr>
                <w:rFonts w:eastAsia="Times New Roman"/>
              </w:rPr>
              <w:t>5.At the last note is missing a dot at the end of a sentence.</w:t>
            </w:r>
          </w:p>
          <w:p w14:paraId="1EF15320" w14:textId="77777777" w:rsidR="00B41638" w:rsidRPr="009C722C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9C722C">
              <w:rPr>
                <w:b/>
                <w:bCs/>
                <w:color w:val="DE350B"/>
              </w:rPr>
              <w:t>Actual Result:</w:t>
            </w:r>
          </w:p>
          <w:p w14:paraId="2B0EB3D1" w14:textId="77777777" w:rsidR="00B41638" w:rsidRPr="009C722C" w:rsidRDefault="00B41638" w:rsidP="009C722C">
            <w:pPr>
              <w:rPr>
                <w:rFonts w:eastAsia="Times New Roman"/>
              </w:rPr>
            </w:pPr>
            <w:r w:rsidRPr="009C722C">
              <w:rPr>
                <w:rFonts w:eastAsia="Times New Roman"/>
              </w:rPr>
              <w:t>Lack a dot at the end of a sentence in the "</w:t>
            </w:r>
            <w:r w:rsidRPr="009C722C">
              <w:rPr>
                <w:rFonts w:eastAsia="Times New Roman"/>
                <w:rtl/>
              </w:rPr>
              <w:t>מדיניות ופרטיות</w:t>
            </w:r>
            <w:r w:rsidRPr="009C722C">
              <w:rPr>
                <w:rFonts w:eastAsia="Times New Roman"/>
              </w:rPr>
              <w:t>".</w:t>
            </w:r>
          </w:p>
          <w:p w14:paraId="6E152473" w14:textId="77777777" w:rsidR="00B41638" w:rsidRPr="009C722C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9C722C">
              <w:rPr>
                <w:b/>
                <w:bCs/>
                <w:color w:val="DE350B"/>
              </w:rPr>
              <w:t>Expected Result:</w:t>
            </w:r>
          </w:p>
          <w:p w14:paraId="3C245394" w14:textId="77777777" w:rsidR="00B41638" w:rsidRPr="009C722C" w:rsidRDefault="00B41638" w:rsidP="009C722C">
            <w:pPr>
              <w:rPr>
                <w:rFonts w:eastAsia="Times New Roman"/>
              </w:rPr>
            </w:pPr>
            <w:r w:rsidRPr="009C722C">
              <w:rPr>
                <w:rFonts w:eastAsia="Times New Roman"/>
              </w:rPr>
              <w:t>There should be a dot at the end of a sentence.</w:t>
            </w:r>
          </w:p>
          <w:p w14:paraId="58A71BB9" w14:textId="77777777" w:rsidR="00B41638" w:rsidRDefault="00B41638" w:rsidP="00B41638">
            <w:pPr>
              <w:rPr>
                <w:rFonts w:eastAsia="Times New Roman"/>
              </w:rPr>
            </w:pPr>
          </w:p>
        </w:tc>
      </w:tr>
    </w:tbl>
    <w:p w14:paraId="1DD55721" w14:textId="40B973A7" w:rsidR="00B41638" w:rsidRDefault="00B41638" w:rsidP="00B41638">
      <w:pPr>
        <w:rPr>
          <w:rFonts w:eastAsia="Times New Roman"/>
        </w:rPr>
      </w:pPr>
    </w:p>
    <w:p w14:paraId="1C7C4988" w14:textId="77777777" w:rsidR="00B41638" w:rsidRDefault="00B41638" w:rsidP="00B41638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7A0C1213" w14:textId="77777777" w:rsidTr="00B41638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1DB740" w14:textId="77777777" w:rsidR="00B41638" w:rsidRDefault="00B41638" w:rsidP="00B41638">
            <w:pPr>
              <w:pStyle w:val="3"/>
              <w:rPr>
                <w:rFonts w:eastAsia="Times New Roman"/>
              </w:rPr>
            </w:pPr>
            <w:bookmarkStart w:id="44" w:name="_[BK-32]_Lack_a"/>
            <w:bookmarkEnd w:id="44"/>
            <w:r>
              <w:rPr>
                <w:rFonts w:eastAsia="Times New Roman"/>
              </w:rPr>
              <w:t>[BK-32] </w:t>
            </w:r>
            <w:hyperlink r:id="rId99" w:history="1">
              <w:r>
                <w:rPr>
                  <w:rStyle w:val="Hyperlink"/>
                  <w:rFonts w:eastAsia="Times New Roman"/>
                </w:rPr>
                <w:t>Lack a dot at the end of a sentence in the "</w:t>
              </w:r>
              <w:r>
                <w:rPr>
                  <w:rStyle w:val="Hyperlink"/>
                  <w:rFonts w:eastAsia="Times New Roman"/>
                  <w:rtl/>
                </w:rPr>
                <w:t>הצהרת נגישות</w:t>
              </w:r>
              <w:r>
                <w:rPr>
                  <w:rStyle w:val="Hyperlink"/>
                  <w:rFonts w:eastAsia="Times New Roman"/>
                </w:rPr>
                <w:t>" under the title "</w:t>
              </w:r>
              <w:r>
                <w:rPr>
                  <w:rStyle w:val="Hyperlink"/>
                  <w:rFonts w:eastAsia="Times New Roman"/>
                  <w:rtl/>
                </w:rPr>
                <w:t>מוקד טלפוני נגיש</w:t>
              </w:r>
              <w:r>
                <w:rPr>
                  <w:rStyle w:val="Hyperlink"/>
                  <w:rFonts w:eastAsia="Times New Roman"/>
                </w:rPr>
                <w:t>"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13/Jul/24  Updated: 14/Jul/24 </w:t>
            </w:r>
          </w:p>
        </w:tc>
      </w:tr>
      <w:tr w:rsidR="00B41638" w14:paraId="3BF586B9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1E5E7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1A9C9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B41638" w14:paraId="0B7C2C2D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3E407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3B3C11" w14:textId="77777777" w:rsidR="00B41638" w:rsidRDefault="0050732B" w:rsidP="00B41638">
            <w:pPr>
              <w:rPr>
                <w:rFonts w:eastAsia="Times New Roman"/>
              </w:rPr>
            </w:pPr>
            <w:hyperlink r:id="rId100" w:history="1">
              <w:r w:rsidR="00B41638">
                <w:rPr>
                  <w:rStyle w:val="Hyperlink"/>
                  <w:rFonts w:eastAsia="Times New Roman"/>
                </w:rPr>
                <w:t>Burger King</w:t>
              </w:r>
            </w:hyperlink>
          </w:p>
        </w:tc>
      </w:tr>
      <w:tr w:rsidR="00B41638" w14:paraId="7EB8E5DC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B75F3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CC828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5F5B7E75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57212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A0D01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2E49AAEB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0F3D9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BE4E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5B2EBEE7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2703"/>
        <w:gridCol w:w="1802"/>
        <w:gridCol w:w="2703"/>
      </w:tblGrid>
      <w:tr w:rsidR="00B41638" w14:paraId="4B44525A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5E935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4727E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2A4B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057AC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Low </w:t>
            </w:r>
          </w:p>
        </w:tc>
      </w:tr>
      <w:tr w:rsidR="00B41638" w14:paraId="3EA9CCB1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181EB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5FFC8C" w14:textId="77777777" w:rsidR="00B41638" w:rsidRDefault="0050732B" w:rsidP="00B41638">
            <w:pPr>
              <w:rPr>
                <w:rFonts w:eastAsia="Times New Roman"/>
              </w:rPr>
            </w:pPr>
            <w:hyperlink r:id="rId101" w:history="1">
              <w:r w:rsidR="00B41638">
                <w:rPr>
                  <w:rStyle w:val="Hyperlink"/>
                  <w:rFonts w:eastAsia="Times New Roman"/>
                </w:rPr>
                <w:t xml:space="preserve">Rita Petrenko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68501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D4616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B41638" w14:paraId="393F6429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1E6A1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D881E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FCE97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96476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B41638" w14:paraId="5C8A81AC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F2560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DB424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3ED01CEF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9D823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98826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6292EBC3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F2E36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0AB37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4945F67B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6B7F6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02FA3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46E9DE81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0DB91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Environment: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831447" w14:textId="77777777" w:rsidR="00B41638" w:rsidRDefault="00B41638" w:rsidP="00B41638">
            <w:pPr>
              <w:pStyle w:val="NormalWeb"/>
            </w:pPr>
            <w:r>
              <w:t>Android Ver 11: Realme GT Neo2 5G:RMX3370_11_A.098i</w:t>
            </w:r>
          </w:p>
          <w:p w14:paraId="20ADCEF9" w14:textId="77777777" w:rsidR="00B41638" w:rsidRDefault="00B41638" w:rsidP="00B41638">
            <w:pPr>
              <w:pStyle w:val="NormalWeb"/>
            </w:pPr>
            <w:r>
              <w:t>iOS 17.5.1</w:t>
            </w:r>
          </w:p>
        </w:tc>
      </w:tr>
    </w:tbl>
    <w:p w14:paraId="1509CF9C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4DA1B554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6E57D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Attachments: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2D51A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anchor distT="0" distB="0" distL="114300" distR="114300" simplePos="0" relativeHeight="251676672" behindDoc="0" locked="0" layoutInCell="1" allowOverlap="1" wp14:anchorId="0191B14A" wp14:editId="56B08C7C">
                  <wp:simplePos x="0" y="0"/>
                  <wp:positionH relativeFrom="column">
                    <wp:posOffset>-14605</wp:posOffset>
                  </wp:positionH>
                  <wp:positionV relativeFrom="page">
                    <wp:posOffset>0</wp:posOffset>
                  </wp:positionV>
                  <wp:extent cx="1676400" cy="3750310"/>
                  <wp:effectExtent l="0" t="0" r="0" b="2540"/>
                  <wp:wrapTopAndBottom/>
                  <wp:docPr id="49" name="תמונה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bug 32.jfif"/>
                          <pic:cNvPicPr/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3750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41638" w14:paraId="769C0351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B62C8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Severity: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DD6EE" w:themeFill="accent5" w:themeFillTint="66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D84A0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S5-Low </w:t>
            </w:r>
          </w:p>
        </w:tc>
      </w:tr>
    </w:tbl>
    <w:p w14:paraId="66EB6795" w14:textId="4E0A5EAB" w:rsidR="00B41638" w:rsidRDefault="00B41638" w:rsidP="00B41638">
      <w:pPr>
        <w:rPr>
          <w:rFonts w:eastAsia="Times New Roman"/>
        </w:rPr>
      </w:pPr>
    </w:p>
    <w:p w14:paraId="7EDE95FE" w14:textId="77777777" w:rsidR="000826F8" w:rsidRDefault="000826F8" w:rsidP="00B41638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20" w:type="dxa"/>
          <w:left w:w="20" w:type="dxa"/>
          <w:bottom w:w="20" w:type="dxa"/>
          <w:right w:w="20" w:type="dxa"/>
        </w:tblCellMar>
        <w:tblLook w:val="04A0" w:firstRow="1" w:lastRow="0" w:firstColumn="1" w:lastColumn="0" w:noHBand="0" w:noVBand="1"/>
      </w:tblPr>
      <w:tblGrid>
        <w:gridCol w:w="1186"/>
        <w:gridCol w:w="7840"/>
      </w:tblGrid>
      <w:tr w:rsidR="00B41638" w14:paraId="7547CC61" w14:textId="77777777" w:rsidTr="00B41638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6FF1B284" w14:textId="77777777" w:rsidR="00B41638" w:rsidRDefault="00B41638" w:rsidP="00B41638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265A67A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5E78AD75" w14:textId="77777777" w:rsidR="00B41638" w:rsidRDefault="00B41638" w:rsidP="00B41638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B41638" w14:paraId="60476F71" w14:textId="77777777" w:rsidTr="00B41638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6A34409" w14:textId="77777777" w:rsidR="00B41638" w:rsidRPr="004A5AD3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4A5AD3">
              <w:rPr>
                <w:b/>
                <w:bCs/>
                <w:color w:val="DE350B"/>
              </w:rPr>
              <w:t>Steps to Reproduce:</w:t>
            </w:r>
          </w:p>
          <w:p w14:paraId="5075E1A3" w14:textId="77777777" w:rsidR="00B41638" w:rsidRPr="004A5AD3" w:rsidRDefault="00B41638" w:rsidP="004A5AD3">
            <w:pPr>
              <w:rPr>
                <w:rFonts w:eastAsia="Times New Roman"/>
              </w:rPr>
            </w:pPr>
            <w:r w:rsidRPr="004A5AD3">
              <w:rPr>
                <w:rFonts w:eastAsia="Times New Roman"/>
              </w:rPr>
              <w:t>1.Enter the application “Burger King” on the Mobile.</w:t>
            </w:r>
          </w:p>
          <w:p w14:paraId="555E1849" w14:textId="4EC2BC08" w:rsidR="00B41638" w:rsidRPr="004A5AD3" w:rsidRDefault="00B41638" w:rsidP="004A5AD3">
            <w:pPr>
              <w:rPr>
                <w:rFonts w:eastAsia="Times New Roman"/>
              </w:rPr>
            </w:pPr>
            <w:r w:rsidRPr="004A5AD3">
              <w:rPr>
                <w:rFonts w:eastAsia="Times New Roman"/>
              </w:rPr>
              <w:t xml:space="preserve">2.Click the three stripes on the top </w:t>
            </w:r>
            <w:r w:rsidR="004A5AD3" w:rsidRPr="004A5AD3">
              <w:rPr>
                <w:rFonts w:eastAsia="Times New Roman"/>
              </w:rPr>
              <w:t>right.</w:t>
            </w:r>
          </w:p>
          <w:p w14:paraId="15D67BD8" w14:textId="77777777" w:rsidR="00B41638" w:rsidRPr="004A5AD3" w:rsidRDefault="00B41638" w:rsidP="004A5AD3">
            <w:pPr>
              <w:rPr>
                <w:rFonts w:eastAsia="Times New Roman"/>
              </w:rPr>
            </w:pPr>
            <w:r w:rsidRPr="004A5AD3">
              <w:rPr>
                <w:rFonts w:eastAsia="Times New Roman"/>
              </w:rPr>
              <w:t>3.Select the “</w:t>
            </w:r>
            <w:r w:rsidRPr="004A5AD3">
              <w:rPr>
                <w:rFonts w:eastAsia="Times New Roman"/>
                <w:rtl/>
              </w:rPr>
              <w:t>הצהרת נגישות</w:t>
            </w:r>
            <w:r w:rsidRPr="004A5AD3">
              <w:rPr>
                <w:rFonts w:eastAsia="Times New Roman"/>
              </w:rPr>
              <w:t>” option.</w:t>
            </w:r>
          </w:p>
          <w:p w14:paraId="6059C058" w14:textId="77777777" w:rsidR="00B41638" w:rsidRPr="004A5AD3" w:rsidRDefault="00B41638" w:rsidP="004A5AD3">
            <w:pPr>
              <w:rPr>
                <w:rFonts w:eastAsia="Times New Roman"/>
              </w:rPr>
            </w:pPr>
            <w:r w:rsidRPr="004A5AD3">
              <w:rPr>
                <w:rFonts w:eastAsia="Times New Roman"/>
              </w:rPr>
              <w:t>4.Scroll at the end of the page.</w:t>
            </w:r>
          </w:p>
          <w:p w14:paraId="6E34D69E" w14:textId="77777777" w:rsidR="00B41638" w:rsidRPr="004A5AD3" w:rsidRDefault="00B41638" w:rsidP="004A5AD3">
            <w:pPr>
              <w:rPr>
                <w:rFonts w:eastAsia="Times New Roman"/>
              </w:rPr>
            </w:pPr>
            <w:r w:rsidRPr="004A5AD3">
              <w:rPr>
                <w:rFonts w:eastAsia="Times New Roman"/>
              </w:rPr>
              <w:t>5.See under the title “</w:t>
            </w:r>
            <w:r w:rsidRPr="004A5AD3">
              <w:rPr>
                <w:rFonts w:eastAsia="Times New Roman"/>
                <w:rtl/>
              </w:rPr>
              <w:t>מוקד טלפוני נגיש</w:t>
            </w:r>
            <w:r w:rsidRPr="004A5AD3">
              <w:rPr>
                <w:rFonts w:eastAsia="Times New Roman"/>
              </w:rPr>
              <w:t>” in line 5 missing a dot at the end of a sentence.</w:t>
            </w:r>
          </w:p>
          <w:p w14:paraId="7C1A65C1" w14:textId="77777777" w:rsidR="00B41638" w:rsidRPr="004A5AD3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4A5AD3">
              <w:rPr>
                <w:b/>
                <w:bCs/>
                <w:color w:val="DE350B"/>
              </w:rPr>
              <w:t>Actual Result:</w:t>
            </w:r>
          </w:p>
          <w:p w14:paraId="1BBE8EC8" w14:textId="77777777" w:rsidR="00B41638" w:rsidRPr="004A5AD3" w:rsidRDefault="00B41638" w:rsidP="004A5AD3">
            <w:pPr>
              <w:rPr>
                <w:rFonts w:eastAsia="Times New Roman"/>
              </w:rPr>
            </w:pPr>
            <w:r w:rsidRPr="004A5AD3">
              <w:rPr>
                <w:rFonts w:eastAsia="Times New Roman"/>
              </w:rPr>
              <w:t>Lack a dot at the end of a sentence in the "</w:t>
            </w:r>
            <w:r w:rsidRPr="004A5AD3">
              <w:rPr>
                <w:rFonts w:eastAsia="Times New Roman"/>
                <w:rtl/>
              </w:rPr>
              <w:t>הצהרת נגישות</w:t>
            </w:r>
            <w:r w:rsidRPr="004A5AD3">
              <w:rPr>
                <w:rFonts w:eastAsia="Times New Roman"/>
              </w:rPr>
              <w:t>".</w:t>
            </w:r>
          </w:p>
          <w:p w14:paraId="78785742" w14:textId="77777777" w:rsidR="00B41638" w:rsidRPr="004A5AD3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4A5AD3">
              <w:rPr>
                <w:b/>
                <w:bCs/>
                <w:color w:val="DE350B"/>
              </w:rPr>
              <w:t>Expected Result:</w:t>
            </w:r>
          </w:p>
          <w:p w14:paraId="3BB87F8E" w14:textId="77777777" w:rsidR="00B41638" w:rsidRPr="004A5AD3" w:rsidRDefault="00B41638" w:rsidP="004A5AD3">
            <w:pPr>
              <w:rPr>
                <w:rFonts w:eastAsia="Times New Roman"/>
              </w:rPr>
            </w:pPr>
            <w:r w:rsidRPr="004A5AD3">
              <w:rPr>
                <w:rFonts w:eastAsia="Times New Roman"/>
              </w:rPr>
              <w:t>There should be a dot at the end of a sentence.</w:t>
            </w:r>
          </w:p>
          <w:p w14:paraId="300238BD" w14:textId="77777777" w:rsidR="00B41638" w:rsidRDefault="00B41638" w:rsidP="00B41638">
            <w:pPr>
              <w:rPr>
                <w:rFonts w:eastAsia="Times New Roman"/>
              </w:rPr>
            </w:pPr>
          </w:p>
        </w:tc>
      </w:tr>
    </w:tbl>
    <w:p w14:paraId="0B03DA1A" w14:textId="446B83F3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0A7A9483" w14:textId="77777777" w:rsidTr="00B41638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D2C920" w14:textId="77777777" w:rsidR="00B41638" w:rsidRDefault="00B41638" w:rsidP="00B41638">
            <w:pPr>
              <w:pStyle w:val="3"/>
              <w:rPr>
                <w:rFonts w:eastAsia="Times New Roman"/>
              </w:rPr>
            </w:pPr>
            <w:bookmarkStart w:id="45" w:name="_[BK-31]_Lack_of"/>
            <w:bookmarkEnd w:id="45"/>
            <w:r>
              <w:rPr>
                <w:rFonts w:eastAsia="Times New Roman"/>
              </w:rPr>
              <w:t>[BK-31] </w:t>
            </w:r>
            <w:hyperlink r:id="rId103" w:history="1">
              <w:r>
                <w:rPr>
                  <w:rStyle w:val="Hyperlink"/>
                  <w:rFonts w:eastAsia="Times New Roman"/>
                </w:rPr>
                <w:t>Lack of closing brackets in the "</w:t>
              </w:r>
              <w:r>
                <w:rPr>
                  <w:rStyle w:val="Hyperlink"/>
                  <w:rFonts w:eastAsia="Times New Roman"/>
                  <w:rtl/>
                </w:rPr>
                <w:t>הצהרת נגישות</w:t>
              </w:r>
              <w:r>
                <w:rPr>
                  <w:rStyle w:val="Hyperlink"/>
                  <w:rFonts w:eastAsia="Times New Roman"/>
                </w:rPr>
                <w:t>"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13/Jul/24  Updated: 14/Jul/24 </w:t>
            </w:r>
          </w:p>
        </w:tc>
      </w:tr>
      <w:tr w:rsidR="00B41638" w14:paraId="2D7CBC84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A02EC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300D5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B41638" w14:paraId="4FA7DA80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58DBD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F57574" w14:textId="77777777" w:rsidR="00B41638" w:rsidRDefault="0050732B" w:rsidP="00B41638">
            <w:pPr>
              <w:rPr>
                <w:rFonts w:eastAsia="Times New Roman"/>
              </w:rPr>
            </w:pPr>
            <w:hyperlink r:id="rId104" w:history="1">
              <w:r w:rsidR="00B41638">
                <w:rPr>
                  <w:rStyle w:val="Hyperlink"/>
                  <w:rFonts w:eastAsia="Times New Roman"/>
                </w:rPr>
                <w:t>Burger King</w:t>
              </w:r>
            </w:hyperlink>
          </w:p>
        </w:tc>
      </w:tr>
      <w:tr w:rsidR="00B41638" w14:paraId="0A6C7479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7647E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B135D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606379E4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BCEBD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B1A06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17ED66E8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47FDF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E5BF6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09918F80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2703"/>
        <w:gridCol w:w="1802"/>
        <w:gridCol w:w="2703"/>
      </w:tblGrid>
      <w:tr w:rsidR="00B41638" w14:paraId="07193B73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3AE45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5691F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2B22C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E0EE0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Low </w:t>
            </w:r>
          </w:p>
        </w:tc>
      </w:tr>
      <w:tr w:rsidR="00B41638" w14:paraId="491A53FD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0A4C4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1CD453" w14:textId="77777777" w:rsidR="00B41638" w:rsidRDefault="0050732B" w:rsidP="00B41638">
            <w:pPr>
              <w:rPr>
                <w:rFonts w:eastAsia="Times New Roman"/>
              </w:rPr>
            </w:pPr>
            <w:hyperlink r:id="rId105" w:history="1">
              <w:r w:rsidR="00B41638">
                <w:rPr>
                  <w:rStyle w:val="Hyperlink"/>
                  <w:rFonts w:eastAsia="Times New Roman"/>
                </w:rPr>
                <w:t xml:space="preserve">Rita Petrenko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0A454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1169F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B41638" w14:paraId="3FBF9A2A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14DA0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FD964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7A600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C1F42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B41638" w14:paraId="07710D4F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8A009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46928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1E514B38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183A4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7FD66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7E3417CB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BF6B5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86248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6776E986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81D54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DF316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26ABC94B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E9A0D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Environment: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CCCFF8" w14:textId="77777777" w:rsidR="00B41638" w:rsidRDefault="00B41638" w:rsidP="00B41638">
            <w:pPr>
              <w:pStyle w:val="NormalWeb"/>
            </w:pPr>
            <w:r>
              <w:t>Android Ver 11: Realme GT Neo2 5G:RMX3370_11_A.098i</w:t>
            </w:r>
          </w:p>
          <w:p w14:paraId="245331D7" w14:textId="77777777" w:rsidR="00B41638" w:rsidRDefault="00B41638" w:rsidP="00B41638">
            <w:pPr>
              <w:pStyle w:val="NormalWeb"/>
            </w:pPr>
            <w:r>
              <w:t>iOS 17.5.1</w:t>
            </w:r>
          </w:p>
        </w:tc>
      </w:tr>
    </w:tbl>
    <w:p w14:paraId="275600F7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65058EA0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6FB87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Attachments: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051BB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anchor distT="0" distB="0" distL="114300" distR="114300" simplePos="0" relativeHeight="251677696" behindDoc="0" locked="0" layoutInCell="1" allowOverlap="1" wp14:anchorId="51C0F924" wp14:editId="471AB829">
                  <wp:simplePos x="0" y="0"/>
                  <wp:positionH relativeFrom="column">
                    <wp:posOffset>-14605</wp:posOffset>
                  </wp:positionH>
                  <wp:positionV relativeFrom="page">
                    <wp:posOffset>0</wp:posOffset>
                  </wp:positionV>
                  <wp:extent cx="1557655" cy="3506470"/>
                  <wp:effectExtent l="0" t="0" r="4445" b="0"/>
                  <wp:wrapTopAndBottom/>
                  <wp:docPr id="51" name="תמונה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bug 31.jfif"/>
                          <pic:cNvPicPr/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7655" cy="350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41638" w14:paraId="0E23EE7C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3D8B1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Severity: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DD6EE" w:themeFill="accent5" w:themeFillTint="66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0D813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S5-Low </w:t>
            </w:r>
          </w:p>
        </w:tc>
      </w:tr>
    </w:tbl>
    <w:p w14:paraId="6EFEC088" w14:textId="6717DCBA" w:rsidR="004A5AD3" w:rsidRDefault="004A5AD3" w:rsidP="00B41638">
      <w:pPr>
        <w:rPr>
          <w:rFonts w:eastAsia="Times New Roman"/>
        </w:rPr>
      </w:pPr>
    </w:p>
    <w:p w14:paraId="6BB1D4AC" w14:textId="77777777" w:rsidR="00BD60E2" w:rsidRDefault="00BD60E2" w:rsidP="00B41638">
      <w:pPr>
        <w:rPr>
          <w:rFonts w:eastAsia="Times New Roman"/>
        </w:rPr>
      </w:pPr>
    </w:p>
    <w:p w14:paraId="2038AAB2" w14:textId="77777777" w:rsidR="00BD60E2" w:rsidRDefault="00BD60E2" w:rsidP="00B41638">
      <w:pPr>
        <w:rPr>
          <w:rFonts w:eastAsia="Times New Roman"/>
        </w:rPr>
      </w:pPr>
    </w:p>
    <w:p w14:paraId="38F92AD5" w14:textId="77777777" w:rsidR="00BD60E2" w:rsidRDefault="00BD60E2" w:rsidP="00B41638">
      <w:pPr>
        <w:rPr>
          <w:rFonts w:eastAsia="Times New Roman"/>
        </w:rPr>
      </w:pPr>
    </w:p>
    <w:p w14:paraId="49ED01BF" w14:textId="77777777" w:rsidR="00BD60E2" w:rsidRDefault="00BD60E2" w:rsidP="00B41638">
      <w:pPr>
        <w:rPr>
          <w:rFonts w:eastAsia="Times New Roman"/>
        </w:rPr>
      </w:pPr>
    </w:p>
    <w:p w14:paraId="2468EA75" w14:textId="77777777" w:rsidR="00BD60E2" w:rsidRDefault="00BD60E2" w:rsidP="00B41638">
      <w:pPr>
        <w:rPr>
          <w:rFonts w:eastAsia="Times New Roman"/>
        </w:rPr>
      </w:pPr>
    </w:p>
    <w:p w14:paraId="67F75DD2" w14:textId="77777777" w:rsidR="00BD60E2" w:rsidRDefault="00BD60E2" w:rsidP="00B41638">
      <w:pPr>
        <w:rPr>
          <w:rFonts w:eastAsia="Times New Roman"/>
        </w:rPr>
      </w:pPr>
    </w:p>
    <w:p w14:paraId="17D740E5" w14:textId="77777777" w:rsidR="00BD60E2" w:rsidRDefault="00BD60E2" w:rsidP="00B41638">
      <w:pPr>
        <w:rPr>
          <w:rFonts w:eastAsia="Times New Roman"/>
        </w:rPr>
      </w:pPr>
    </w:p>
    <w:p w14:paraId="37E1517B" w14:textId="77777777" w:rsidR="00BD60E2" w:rsidRDefault="00BD60E2" w:rsidP="00B41638">
      <w:pPr>
        <w:rPr>
          <w:rFonts w:eastAsia="Times New Roman"/>
        </w:rPr>
      </w:pPr>
    </w:p>
    <w:p w14:paraId="59FFAFAD" w14:textId="77777777" w:rsidR="00BD60E2" w:rsidRDefault="00BD60E2" w:rsidP="00B41638">
      <w:pPr>
        <w:rPr>
          <w:rFonts w:eastAsia="Times New Roman"/>
        </w:rPr>
      </w:pPr>
    </w:p>
    <w:p w14:paraId="41037170" w14:textId="77777777" w:rsidR="00BD60E2" w:rsidRDefault="00BD60E2" w:rsidP="00B41638">
      <w:pPr>
        <w:rPr>
          <w:rFonts w:eastAsia="Times New Roman"/>
        </w:rPr>
      </w:pPr>
    </w:p>
    <w:p w14:paraId="3C23BD9D" w14:textId="77777777" w:rsidR="00BD60E2" w:rsidRDefault="00BD60E2" w:rsidP="00B41638">
      <w:pPr>
        <w:rPr>
          <w:rFonts w:eastAsia="Times New Roman"/>
        </w:rPr>
      </w:pPr>
    </w:p>
    <w:p w14:paraId="422E0767" w14:textId="77777777" w:rsidR="00BD60E2" w:rsidRDefault="00BD60E2" w:rsidP="00B41638">
      <w:pPr>
        <w:rPr>
          <w:rFonts w:eastAsia="Times New Roman"/>
        </w:rPr>
      </w:pPr>
    </w:p>
    <w:p w14:paraId="7ADECC50" w14:textId="77777777" w:rsidR="00BD60E2" w:rsidRDefault="00BD60E2" w:rsidP="00B41638">
      <w:pPr>
        <w:rPr>
          <w:rFonts w:eastAsia="Times New Roman"/>
        </w:rPr>
      </w:pPr>
    </w:p>
    <w:p w14:paraId="5051075B" w14:textId="77777777" w:rsidR="00BD60E2" w:rsidRDefault="00BD60E2" w:rsidP="00B41638">
      <w:pPr>
        <w:rPr>
          <w:rFonts w:eastAsia="Times New Roman"/>
        </w:rPr>
      </w:pPr>
    </w:p>
    <w:p w14:paraId="4F941649" w14:textId="77777777" w:rsidR="00BD60E2" w:rsidRDefault="00BD60E2" w:rsidP="00B41638">
      <w:pPr>
        <w:rPr>
          <w:rFonts w:eastAsia="Times New Roman"/>
        </w:rPr>
      </w:pPr>
    </w:p>
    <w:p w14:paraId="197BB1A0" w14:textId="77777777" w:rsidR="0024635D" w:rsidRDefault="0024635D" w:rsidP="00B41638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20" w:type="dxa"/>
          <w:left w:w="20" w:type="dxa"/>
          <w:bottom w:w="20" w:type="dxa"/>
          <w:right w:w="20" w:type="dxa"/>
        </w:tblCellMar>
        <w:tblLook w:val="04A0" w:firstRow="1" w:lastRow="0" w:firstColumn="1" w:lastColumn="0" w:noHBand="0" w:noVBand="1"/>
      </w:tblPr>
      <w:tblGrid>
        <w:gridCol w:w="1186"/>
        <w:gridCol w:w="7840"/>
      </w:tblGrid>
      <w:tr w:rsidR="00B41638" w14:paraId="46B4427E" w14:textId="77777777" w:rsidTr="00B41638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6F0BC172" w14:textId="77777777" w:rsidR="00B41638" w:rsidRDefault="00B41638" w:rsidP="00B41638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310923E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0C67BE3C" w14:textId="77777777" w:rsidR="00B41638" w:rsidRDefault="00B41638" w:rsidP="00B41638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B41638" w14:paraId="005DFAD1" w14:textId="77777777" w:rsidTr="00B41638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2F9AAD7" w14:textId="77777777" w:rsidR="00B41638" w:rsidRPr="0060534B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60534B">
              <w:rPr>
                <w:b/>
                <w:bCs/>
                <w:color w:val="DE350B"/>
              </w:rPr>
              <w:t>Steps to Reproduce:</w:t>
            </w:r>
          </w:p>
          <w:p w14:paraId="3F1B9F92" w14:textId="77777777" w:rsidR="00B41638" w:rsidRPr="008512B8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8512B8">
              <w:rPr>
                <w:rFonts w:asciiTheme="minorHAnsi" w:eastAsia="Times New Roman" w:hAnsiTheme="minorHAnsi" w:cstheme="minorBidi"/>
                <w:sz w:val="22"/>
                <w:szCs w:val="22"/>
              </w:rPr>
              <w:t>1.Enter the application “Burger King” on the Mobile.</w:t>
            </w:r>
          </w:p>
          <w:p w14:paraId="21C576FD" w14:textId="32E6CD35" w:rsidR="00B41638" w:rsidRPr="008512B8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8512B8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2.Click the three stripes on the top </w:t>
            </w:r>
            <w:r w:rsidR="0060534B" w:rsidRPr="008512B8">
              <w:rPr>
                <w:rFonts w:asciiTheme="minorHAnsi" w:eastAsia="Times New Roman" w:hAnsiTheme="minorHAnsi" w:cstheme="minorBidi"/>
                <w:sz w:val="22"/>
                <w:szCs w:val="22"/>
              </w:rPr>
              <w:t>right.</w:t>
            </w:r>
          </w:p>
          <w:p w14:paraId="2F729550" w14:textId="77777777" w:rsidR="00B41638" w:rsidRPr="008512B8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8512B8">
              <w:rPr>
                <w:rFonts w:asciiTheme="minorHAnsi" w:eastAsia="Times New Roman" w:hAnsiTheme="minorHAnsi" w:cstheme="minorBidi"/>
                <w:sz w:val="22"/>
                <w:szCs w:val="22"/>
              </w:rPr>
              <w:t>3.Select the “</w:t>
            </w:r>
            <w:r w:rsidRPr="008512B8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הצהרת נגישות</w:t>
            </w:r>
            <w:r w:rsidRPr="008512B8">
              <w:rPr>
                <w:rFonts w:asciiTheme="minorHAnsi" w:eastAsia="Times New Roman" w:hAnsiTheme="minorHAnsi" w:cstheme="minorBidi"/>
                <w:sz w:val="22"/>
                <w:szCs w:val="22"/>
              </w:rPr>
              <w:t>” option.</w:t>
            </w:r>
          </w:p>
          <w:p w14:paraId="59D6E9E4" w14:textId="77777777" w:rsidR="00B41638" w:rsidRPr="008512B8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8512B8">
              <w:rPr>
                <w:rFonts w:asciiTheme="minorHAnsi" w:eastAsia="Times New Roman" w:hAnsiTheme="minorHAnsi" w:cstheme="minorBidi"/>
                <w:sz w:val="22"/>
                <w:szCs w:val="22"/>
              </w:rPr>
              <w:t>4.Under the first title "</w:t>
            </w:r>
            <w:r w:rsidRPr="008512B8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נגישות ברגר קינג</w:t>
            </w:r>
            <w:r w:rsidRPr="008512B8">
              <w:rPr>
                <w:rFonts w:asciiTheme="minorHAnsi" w:eastAsia="Times New Roman" w:hAnsiTheme="minorHAnsi" w:cstheme="minorBidi"/>
                <w:sz w:val="22"/>
                <w:szCs w:val="22"/>
              </w:rPr>
              <w:t>" in the last line there are no closing brackets.</w:t>
            </w:r>
          </w:p>
          <w:p w14:paraId="24D7A2C7" w14:textId="77777777" w:rsidR="00B41638" w:rsidRPr="0060534B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60534B">
              <w:rPr>
                <w:b/>
                <w:bCs/>
                <w:color w:val="DE350B"/>
              </w:rPr>
              <w:t>Actual Result:</w:t>
            </w:r>
          </w:p>
          <w:p w14:paraId="7F8C62B0" w14:textId="77777777" w:rsidR="00B41638" w:rsidRPr="008512B8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8512B8">
              <w:rPr>
                <w:rFonts w:asciiTheme="minorHAnsi" w:eastAsia="Times New Roman" w:hAnsiTheme="minorHAnsi" w:cstheme="minorBidi"/>
                <w:sz w:val="22"/>
                <w:szCs w:val="22"/>
              </w:rPr>
              <w:t>Missing closing brackets in the "</w:t>
            </w:r>
            <w:r w:rsidRPr="008512B8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הצהרת נגישות</w:t>
            </w:r>
            <w:r w:rsidRPr="008512B8">
              <w:rPr>
                <w:rFonts w:asciiTheme="minorHAnsi" w:eastAsia="Times New Roman" w:hAnsiTheme="minorHAnsi" w:cstheme="minorBidi"/>
                <w:sz w:val="22"/>
                <w:szCs w:val="22"/>
              </w:rPr>
              <w:t>".</w:t>
            </w:r>
          </w:p>
          <w:p w14:paraId="47B2F532" w14:textId="77777777" w:rsidR="00B41638" w:rsidRPr="0060534B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60534B">
              <w:rPr>
                <w:b/>
                <w:bCs/>
                <w:color w:val="DE350B"/>
              </w:rPr>
              <w:t>Expected Result:</w:t>
            </w:r>
          </w:p>
          <w:p w14:paraId="3775515C" w14:textId="77777777" w:rsidR="00B41638" w:rsidRPr="008512B8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8512B8">
              <w:rPr>
                <w:rFonts w:asciiTheme="minorHAnsi" w:eastAsia="Times New Roman" w:hAnsiTheme="minorHAnsi" w:cstheme="minorBidi"/>
                <w:sz w:val="22"/>
                <w:szCs w:val="22"/>
              </w:rPr>
              <w:t>There should be closing brackets.</w:t>
            </w:r>
          </w:p>
          <w:p w14:paraId="2ABF1A3A" w14:textId="77777777" w:rsidR="00B41638" w:rsidRDefault="00B41638" w:rsidP="00B41638">
            <w:pPr>
              <w:rPr>
                <w:rFonts w:eastAsia="Times New Roman"/>
              </w:rPr>
            </w:pPr>
          </w:p>
        </w:tc>
      </w:tr>
    </w:tbl>
    <w:p w14:paraId="306BCBF0" w14:textId="528F0C0B" w:rsidR="00B41638" w:rsidRDefault="00B41638" w:rsidP="00B41638">
      <w:pPr>
        <w:rPr>
          <w:rFonts w:eastAsia="Times New Roman"/>
        </w:rPr>
      </w:pPr>
    </w:p>
    <w:p w14:paraId="327B8FE1" w14:textId="77777777" w:rsidR="00B41638" w:rsidRDefault="00B41638" w:rsidP="00B41638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7001E0C1" w14:textId="77777777" w:rsidTr="00B41638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4B7CDC" w14:textId="77777777" w:rsidR="00B41638" w:rsidRDefault="00B41638" w:rsidP="00B41638">
            <w:pPr>
              <w:pStyle w:val="3"/>
              <w:rPr>
                <w:rFonts w:eastAsia="Times New Roman"/>
              </w:rPr>
            </w:pPr>
            <w:bookmarkStart w:id="46" w:name="_[BK-30]_There_is"/>
            <w:bookmarkEnd w:id="46"/>
            <w:r>
              <w:rPr>
                <w:rFonts w:eastAsia="Times New Roman"/>
              </w:rPr>
              <w:t>[BK-30] </w:t>
            </w:r>
            <w:hyperlink r:id="rId107" w:history="1">
              <w:r>
                <w:rPr>
                  <w:rStyle w:val="Hyperlink"/>
                  <w:rFonts w:eastAsia="Times New Roman"/>
                </w:rPr>
                <w:t>There is no match between the subject shown in the menu and what exists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13/Jul/24  Updated: 17/Jul/24 </w:t>
            </w:r>
          </w:p>
        </w:tc>
      </w:tr>
      <w:tr w:rsidR="00B41638" w14:paraId="6B223042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184E5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822DC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B41638" w14:paraId="0301B514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A24A7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0E8B46" w14:textId="77777777" w:rsidR="00B41638" w:rsidRDefault="0050732B" w:rsidP="00B41638">
            <w:pPr>
              <w:rPr>
                <w:rFonts w:eastAsia="Times New Roman"/>
              </w:rPr>
            </w:pPr>
            <w:hyperlink r:id="rId108" w:history="1">
              <w:r w:rsidR="00B41638">
                <w:rPr>
                  <w:rStyle w:val="Hyperlink"/>
                  <w:rFonts w:eastAsia="Times New Roman"/>
                </w:rPr>
                <w:t>Burger King</w:t>
              </w:r>
            </w:hyperlink>
          </w:p>
        </w:tc>
      </w:tr>
      <w:tr w:rsidR="00B41638" w14:paraId="79DED37C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8C800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18937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41790462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643B5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45B68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1308C0F4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A9F02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6FE09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51DF02EB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2703"/>
        <w:gridCol w:w="1802"/>
        <w:gridCol w:w="2703"/>
      </w:tblGrid>
      <w:tr w:rsidR="00B41638" w14:paraId="421F082A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7FC6A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F4502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B4BD0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C4272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Medium </w:t>
            </w:r>
          </w:p>
        </w:tc>
      </w:tr>
      <w:tr w:rsidR="00B41638" w14:paraId="5DAE91F7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891CE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26CE78" w14:textId="77777777" w:rsidR="00B41638" w:rsidRDefault="0050732B" w:rsidP="00B41638">
            <w:pPr>
              <w:rPr>
                <w:rFonts w:eastAsia="Times New Roman"/>
              </w:rPr>
            </w:pPr>
            <w:hyperlink r:id="rId109" w:history="1">
              <w:r w:rsidR="00B41638">
                <w:rPr>
                  <w:rStyle w:val="Hyperlink"/>
                  <w:rFonts w:eastAsia="Times New Roman"/>
                  <w:rtl/>
                </w:rPr>
                <w:t xml:space="preserve">יובל דוידוב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CB916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971FD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B41638" w14:paraId="21CD3146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22966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F1004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A47E3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8B807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B41638" w14:paraId="0D05D1B0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E8198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292F3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513BA90B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4A0C1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BF200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0188F49F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D0ED4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2C88C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7A230EA7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1D2A9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F6CCF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7385B947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F6097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Environment: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5EA2E" w14:textId="77777777" w:rsidR="00B41638" w:rsidRDefault="00B41638" w:rsidP="00B41638">
            <w:pPr>
              <w:pStyle w:val="NormalWeb"/>
            </w:pPr>
            <w:r>
              <w:t>iOS 17.5.1</w:t>
            </w:r>
          </w:p>
        </w:tc>
      </w:tr>
    </w:tbl>
    <w:p w14:paraId="514DF8CE" w14:textId="2BF2C2D2" w:rsidR="0060534B" w:rsidRDefault="0060534B" w:rsidP="00B41638">
      <w:pPr>
        <w:rPr>
          <w:rFonts w:eastAsia="Times New Roman"/>
        </w:rPr>
      </w:pPr>
    </w:p>
    <w:p w14:paraId="1B28C430" w14:textId="05FB2D5F" w:rsidR="0060534B" w:rsidRDefault="0060534B" w:rsidP="00B41638">
      <w:pPr>
        <w:rPr>
          <w:rFonts w:eastAsia="Times New Roman"/>
        </w:rPr>
      </w:pPr>
    </w:p>
    <w:p w14:paraId="10085760" w14:textId="2B0CCAC1" w:rsidR="0060534B" w:rsidRDefault="0060534B" w:rsidP="00B41638">
      <w:pPr>
        <w:rPr>
          <w:rFonts w:eastAsia="Times New Roman"/>
        </w:rPr>
      </w:pPr>
    </w:p>
    <w:p w14:paraId="24CB0F87" w14:textId="1D1F777A" w:rsidR="0060534B" w:rsidRDefault="0060534B" w:rsidP="00B41638">
      <w:pPr>
        <w:rPr>
          <w:rFonts w:eastAsia="Times New Roman"/>
        </w:rPr>
      </w:pPr>
    </w:p>
    <w:p w14:paraId="5B373718" w14:textId="70498143" w:rsidR="0060534B" w:rsidRDefault="0060534B" w:rsidP="00B41638">
      <w:pPr>
        <w:rPr>
          <w:rFonts w:eastAsia="Times New Roman"/>
        </w:rPr>
      </w:pPr>
    </w:p>
    <w:p w14:paraId="4EF0D69C" w14:textId="0865EE79" w:rsidR="0060534B" w:rsidRDefault="0060534B" w:rsidP="00B41638">
      <w:pPr>
        <w:rPr>
          <w:rFonts w:eastAsia="Times New Roman"/>
        </w:rPr>
      </w:pPr>
    </w:p>
    <w:p w14:paraId="497A5C97" w14:textId="763EF561" w:rsidR="0060534B" w:rsidRDefault="0060534B" w:rsidP="00B41638">
      <w:pPr>
        <w:rPr>
          <w:rFonts w:eastAsia="Times New Roman"/>
        </w:rPr>
      </w:pPr>
    </w:p>
    <w:p w14:paraId="685872FC" w14:textId="24402B5A" w:rsidR="0060534B" w:rsidRDefault="0060534B" w:rsidP="00B41638">
      <w:pPr>
        <w:rPr>
          <w:rFonts w:eastAsia="Times New Roman"/>
        </w:rPr>
      </w:pPr>
    </w:p>
    <w:p w14:paraId="4CCBF48F" w14:textId="4771FC1F" w:rsidR="0060534B" w:rsidRDefault="0060534B" w:rsidP="00B41638">
      <w:pPr>
        <w:rPr>
          <w:rFonts w:eastAsia="Times New Roman"/>
        </w:rPr>
      </w:pPr>
    </w:p>
    <w:p w14:paraId="7AE219DC" w14:textId="4F06FCA4" w:rsidR="0060534B" w:rsidRDefault="0060534B" w:rsidP="00B41638">
      <w:pPr>
        <w:rPr>
          <w:rFonts w:eastAsia="Times New Roman"/>
        </w:rPr>
      </w:pPr>
    </w:p>
    <w:p w14:paraId="5A16F2D2" w14:textId="77777777" w:rsidR="0060534B" w:rsidRDefault="0060534B" w:rsidP="00B41638">
      <w:pPr>
        <w:rPr>
          <w:rFonts w:eastAsia="Times New Roman"/>
        </w:rPr>
      </w:pPr>
    </w:p>
    <w:tbl>
      <w:tblPr>
        <w:tblW w:w="4851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48"/>
        <w:gridCol w:w="6994"/>
      </w:tblGrid>
      <w:tr w:rsidR="00B41638" w14:paraId="394023B6" w14:textId="77777777" w:rsidTr="002C66BB">
        <w:trPr>
          <w:trHeight w:val="7238"/>
        </w:trPr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85B54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Attachments: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87A2A2" w14:textId="01264005" w:rsidR="00B41638" w:rsidRDefault="002C66BB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anchor distT="0" distB="0" distL="114300" distR="114300" simplePos="0" relativeHeight="251679744" behindDoc="0" locked="0" layoutInCell="1" allowOverlap="1" wp14:anchorId="21F1004C" wp14:editId="3372BFE2">
                  <wp:simplePos x="0" y="0"/>
                  <wp:positionH relativeFrom="column">
                    <wp:posOffset>-14605</wp:posOffset>
                  </wp:positionH>
                  <wp:positionV relativeFrom="page">
                    <wp:posOffset>0</wp:posOffset>
                  </wp:positionV>
                  <wp:extent cx="2023110" cy="4385310"/>
                  <wp:effectExtent l="0" t="0" r="0" b="0"/>
                  <wp:wrapTopAndBottom/>
                  <wp:docPr id="53" name="תמונה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bug 30 a.png"/>
                          <pic:cNvPicPr/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3110" cy="4385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C76EBC8" w14:textId="59BE71DD" w:rsidR="00B41638" w:rsidRDefault="00B41638" w:rsidP="00B41638">
            <w:pPr>
              <w:rPr>
                <w:rFonts w:eastAsia="Times New Roman"/>
              </w:rPr>
            </w:pPr>
          </w:p>
        </w:tc>
      </w:tr>
      <w:tr w:rsidR="00B41638" w14:paraId="7BECC5D8" w14:textId="77777777" w:rsidTr="002C66BB">
        <w:trPr>
          <w:trHeight w:val="28"/>
        </w:trPr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A6BE9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Severity: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C00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EB10B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S3-Major </w:t>
            </w:r>
          </w:p>
        </w:tc>
      </w:tr>
    </w:tbl>
    <w:p w14:paraId="35417A04" w14:textId="7D68D969" w:rsidR="0060534B" w:rsidRDefault="0060534B" w:rsidP="00B41638">
      <w:pPr>
        <w:rPr>
          <w:rFonts w:eastAsia="Times New Roman"/>
        </w:rPr>
      </w:pPr>
    </w:p>
    <w:p w14:paraId="3A6990F9" w14:textId="7EEB75CC" w:rsidR="002C66BB" w:rsidRDefault="002C66BB" w:rsidP="00B41638">
      <w:pPr>
        <w:rPr>
          <w:rFonts w:eastAsia="Times New Roman"/>
        </w:rPr>
      </w:pPr>
    </w:p>
    <w:p w14:paraId="2A130F0B" w14:textId="3834DD42" w:rsidR="002C66BB" w:rsidRDefault="002C66BB" w:rsidP="00B41638">
      <w:pPr>
        <w:rPr>
          <w:rFonts w:eastAsia="Times New Roman"/>
        </w:rPr>
      </w:pPr>
    </w:p>
    <w:p w14:paraId="5F18F2A9" w14:textId="5B221463" w:rsidR="002C66BB" w:rsidRDefault="002C66BB" w:rsidP="00B41638">
      <w:pPr>
        <w:rPr>
          <w:rFonts w:eastAsia="Times New Roman"/>
        </w:rPr>
      </w:pPr>
    </w:p>
    <w:p w14:paraId="4574EF62" w14:textId="32105F24" w:rsidR="002C66BB" w:rsidRDefault="002C66BB" w:rsidP="00B41638">
      <w:pPr>
        <w:rPr>
          <w:rFonts w:eastAsia="Times New Roman"/>
        </w:rPr>
      </w:pPr>
    </w:p>
    <w:p w14:paraId="391EA811" w14:textId="682272A9" w:rsidR="002C66BB" w:rsidRDefault="002C66BB" w:rsidP="00B41638">
      <w:pPr>
        <w:rPr>
          <w:rFonts w:eastAsia="Times New Roman"/>
        </w:rPr>
      </w:pPr>
    </w:p>
    <w:p w14:paraId="0C95991C" w14:textId="621F873C" w:rsidR="002C66BB" w:rsidRDefault="002C66BB" w:rsidP="00B41638">
      <w:pPr>
        <w:rPr>
          <w:rFonts w:eastAsia="Times New Roman"/>
        </w:rPr>
      </w:pPr>
    </w:p>
    <w:p w14:paraId="6E93EE3F" w14:textId="3C27E4D7" w:rsidR="002C66BB" w:rsidRDefault="002C66BB" w:rsidP="00B41638">
      <w:pPr>
        <w:rPr>
          <w:rFonts w:eastAsia="Times New Roman"/>
        </w:rPr>
      </w:pPr>
    </w:p>
    <w:p w14:paraId="6182F2FB" w14:textId="77B07015" w:rsidR="002C66BB" w:rsidRDefault="002C66BB" w:rsidP="00B41638">
      <w:pPr>
        <w:rPr>
          <w:rFonts w:eastAsia="Times New Roman"/>
        </w:rPr>
      </w:pPr>
    </w:p>
    <w:p w14:paraId="46C8BADB" w14:textId="1DB54CAF" w:rsidR="002C66BB" w:rsidRDefault="002C66BB" w:rsidP="00B41638">
      <w:pPr>
        <w:rPr>
          <w:rFonts w:eastAsia="Times New Roman"/>
        </w:rPr>
      </w:pPr>
    </w:p>
    <w:p w14:paraId="4F4BA958" w14:textId="24AC71A8" w:rsidR="002C66BB" w:rsidRDefault="002C66BB" w:rsidP="00B41638">
      <w:pPr>
        <w:rPr>
          <w:rFonts w:eastAsia="Times New Roman"/>
        </w:rPr>
      </w:pPr>
    </w:p>
    <w:p w14:paraId="069107F6" w14:textId="04EB1840" w:rsidR="002C66BB" w:rsidRDefault="002C66BB" w:rsidP="00B41638">
      <w:pPr>
        <w:rPr>
          <w:rFonts w:eastAsia="Times New Roman"/>
        </w:rPr>
      </w:pPr>
    </w:p>
    <w:p w14:paraId="4A0E0559" w14:textId="77777777" w:rsidR="002C66BB" w:rsidRDefault="002C66BB" w:rsidP="00B41638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20" w:type="dxa"/>
          <w:left w:w="20" w:type="dxa"/>
          <w:bottom w:w="20" w:type="dxa"/>
          <w:right w:w="20" w:type="dxa"/>
        </w:tblCellMar>
        <w:tblLook w:val="04A0" w:firstRow="1" w:lastRow="0" w:firstColumn="1" w:lastColumn="0" w:noHBand="0" w:noVBand="1"/>
      </w:tblPr>
      <w:tblGrid>
        <w:gridCol w:w="1186"/>
        <w:gridCol w:w="7840"/>
      </w:tblGrid>
      <w:tr w:rsidR="00B41638" w14:paraId="587B10BC" w14:textId="77777777" w:rsidTr="00B41638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700C0476" w14:textId="77777777" w:rsidR="00B41638" w:rsidRDefault="00B41638" w:rsidP="00B41638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1814292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043DE128" w14:textId="77777777" w:rsidR="00B41638" w:rsidRDefault="00B41638" w:rsidP="00B41638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B41638" w14:paraId="19168F20" w14:textId="77777777" w:rsidTr="00B41638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4F35B60" w14:textId="77777777" w:rsidR="00B41638" w:rsidRDefault="00B41638" w:rsidP="00B41638">
            <w:pPr>
              <w:pStyle w:val="NormalWeb"/>
            </w:pPr>
            <w:r>
              <w:rPr>
                <w:b/>
                <w:bCs/>
                <w:color w:val="DE350B"/>
              </w:rPr>
              <w:t>Steps to Reproduce:</w:t>
            </w:r>
          </w:p>
          <w:p w14:paraId="17055349" w14:textId="77777777" w:rsidR="00B41638" w:rsidRPr="003F5942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3F5942">
              <w:rPr>
                <w:rFonts w:asciiTheme="minorHAnsi" w:eastAsia="Times New Roman" w:hAnsiTheme="minorHAnsi" w:cstheme="minorBidi"/>
                <w:sz w:val="22"/>
                <w:szCs w:val="22"/>
              </w:rPr>
              <w:t>1. Enter the app: “Burger King”.</w:t>
            </w:r>
          </w:p>
          <w:p w14:paraId="4258D017" w14:textId="77777777" w:rsidR="00B41638" w:rsidRPr="003F5942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3F5942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2.Сlick the button </w:t>
            </w:r>
            <w:r w:rsidRPr="003F5942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״התחל הזמנה״</w:t>
            </w:r>
            <w:r w:rsidRPr="003F5942">
              <w:rPr>
                <w:rFonts w:asciiTheme="minorHAnsi" w:eastAsia="Times New Roman" w:hAnsiTheme="minorHAnsi" w:cstheme="minorBidi"/>
                <w:sz w:val="22"/>
                <w:szCs w:val="22"/>
              </w:rPr>
              <w:t>.</w:t>
            </w:r>
          </w:p>
          <w:p w14:paraId="6433E183" w14:textId="77777777" w:rsidR="00B41638" w:rsidRPr="003F5942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3F5942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3.Click the bottom </w:t>
            </w:r>
            <w:r w:rsidRPr="003F5942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״המשך ללא התחברות״</w:t>
            </w:r>
            <w:r w:rsidRPr="003F5942">
              <w:rPr>
                <w:rFonts w:asciiTheme="minorHAnsi" w:eastAsia="Times New Roman" w:hAnsiTheme="minorHAnsi" w:cstheme="minorBidi"/>
                <w:sz w:val="22"/>
                <w:szCs w:val="22"/>
              </w:rPr>
              <w:t>.</w:t>
            </w:r>
          </w:p>
          <w:p w14:paraId="355F52A8" w14:textId="77777777" w:rsidR="00B41638" w:rsidRPr="003F5942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3F5942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4.Click the option </w:t>
            </w:r>
            <w:r w:rsidRPr="003F5942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״ישיבה במסעדה״</w:t>
            </w:r>
            <w:r w:rsidRPr="003F5942">
              <w:rPr>
                <w:rFonts w:asciiTheme="minorHAnsi" w:eastAsia="Times New Roman" w:hAnsiTheme="minorHAnsi" w:cstheme="minorBidi"/>
                <w:sz w:val="22"/>
                <w:szCs w:val="22"/>
              </w:rPr>
              <w:t>.</w:t>
            </w:r>
          </w:p>
          <w:p w14:paraId="24F2B85F" w14:textId="77777777" w:rsidR="00B41638" w:rsidRPr="003F5942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3F5942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5.Click on the branch </w:t>
            </w:r>
            <w:r w:rsidRPr="003F5942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״רוקח תל אביב״</w:t>
            </w:r>
            <w:r w:rsidRPr="003F5942">
              <w:rPr>
                <w:rFonts w:asciiTheme="minorHAnsi" w:eastAsia="Times New Roman" w:hAnsiTheme="minorHAnsi" w:cstheme="minorBidi"/>
                <w:sz w:val="22"/>
                <w:szCs w:val="22"/>
              </w:rPr>
              <w:t>.</w:t>
            </w:r>
          </w:p>
          <w:p w14:paraId="0E97D6FA" w14:textId="77777777" w:rsidR="00B41638" w:rsidRPr="003F5942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3F5942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6.Click the option </w:t>
            </w:r>
            <w:r w:rsidRPr="003F5942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״סלטים וטורטיות״</w:t>
            </w:r>
            <w:r w:rsidRPr="003F5942">
              <w:rPr>
                <w:rFonts w:asciiTheme="minorHAnsi" w:eastAsia="Times New Roman" w:hAnsiTheme="minorHAnsi" w:cstheme="minorBidi"/>
                <w:sz w:val="22"/>
                <w:szCs w:val="22"/>
              </w:rPr>
              <w:t>.</w:t>
            </w:r>
          </w:p>
          <w:p w14:paraId="721EECB7" w14:textId="77777777" w:rsidR="00B41638" w:rsidRPr="003F5942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3F5942">
              <w:rPr>
                <w:rFonts w:asciiTheme="minorHAnsi" w:eastAsia="Times New Roman" w:hAnsiTheme="minorHAnsi" w:cstheme="minorBidi"/>
                <w:sz w:val="22"/>
                <w:szCs w:val="22"/>
              </w:rPr>
              <w:t>7.See that all the meals with the tortilla appear, but on the other hand there are no salads.</w:t>
            </w:r>
          </w:p>
          <w:p w14:paraId="276C15A7" w14:textId="77777777" w:rsidR="00B41638" w:rsidRDefault="00B41638" w:rsidP="00B41638">
            <w:pPr>
              <w:pStyle w:val="NormalWeb"/>
            </w:pPr>
            <w:r>
              <w:rPr>
                <w:b/>
                <w:bCs/>
                <w:color w:val="DE350B"/>
              </w:rPr>
              <w:t>Actual Result:</w:t>
            </w:r>
          </w:p>
          <w:p w14:paraId="7887742B" w14:textId="09C0E04F" w:rsidR="00B41638" w:rsidRPr="003F5942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3F5942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In the </w:t>
            </w:r>
            <w:r w:rsidRPr="003F5942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״סלטים וטורטיות</w:t>
            </w:r>
            <w:r w:rsidR="008E2E65" w:rsidRPr="003F5942">
              <w:rPr>
                <w:rFonts w:asciiTheme="minorHAnsi" w:eastAsia="Times New Roman" w:hAnsiTheme="minorHAnsi" w:cstheme="minorBidi" w:hint="cs"/>
                <w:sz w:val="22"/>
                <w:szCs w:val="22"/>
                <w:rtl/>
              </w:rPr>
              <w:t>״</w:t>
            </w:r>
            <w:r w:rsidR="008E2E65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 </w:t>
            </w:r>
            <w:r w:rsidR="008E2E65" w:rsidRPr="003F5942">
              <w:rPr>
                <w:rFonts w:asciiTheme="minorHAnsi" w:eastAsia="Times New Roman" w:hAnsiTheme="minorHAnsi" w:cstheme="minorBidi" w:hint="cs"/>
                <w:sz w:val="22"/>
                <w:szCs w:val="22"/>
              </w:rPr>
              <w:t>option</w:t>
            </w:r>
            <w:r w:rsidRPr="003F5942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 </w:t>
            </w:r>
            <w:r w:rsidR="008E2E65">
              <w:rPr>
                <w:rFonts w:asciiTheme="minorHAnsi" w:eastAsia="Times New Roman" w:hAnsiTheme="minorHAnsi" w:cstheme="minorBidi"/>
                <w:sz w:val="22"/>
                <w:szCs w:val="22"/>
              </w:rPr>
              <w:t>a</w:t>
            </w:r>
            <w:r w:rsidRPr="003F5942">
              <w:rPr>
                <w:rFonts w:asciiTheme="minorHAnsi" w:eastAsia="Times New Roman" w:hAnsiTheme="minorHAnsi" w:cstheme="minorBidi"/>
                <w:sz w:val="22"/>
                <w:szCs w:val="22"/>
              </w:rPr>
              <w:t>ppears only meals with tortilla and no salads.</w:t>
            </w:r>
          </w:p>
          <w:p w14:paraId="00E5C4E2" w14:textId="77777777" w:rsidR="003F5942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>
              <w:rPr>
                <w:b/>
                <w:bCs/>
                <w:color w:val="DE350B"/>
              </w:rPr>
              <w:t>Expected Result:</w:t>
            </w:r>
          </w:p>
          <w:p w14:paraId="7F8080EA" w14:textId="64EBE9E4" w:rsidR="00B41638" w:rsidRDefault="00B41638" w:rsidP="00B41638">
            <w:pPr>
              <w:pStyle w:val="NormalWeb"/>
            </w:pPr>
            <w:r>
              <w:br/>
            </w:r>
            <w:r w:rsidRPr="003F5942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In the </w:t>
            </w:r>
            <w:r w:rsidRPr="003F5942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סלטים וטורטיות״</w:t>
            </w:r>
            <w:r w:rsidR="008E2E65">
              <w:rPr>
                <w:rFonts w:asciiTheme="minorHAnsi" w:eastAsia="Times New Roman" w:hAnsiTheme="minorHAnsi" w:cstheme="minorBidi"/>
                <w:sz w:val="22"/>
                <w:szCs w:val="22"/>
              </w:rPr>
              <w:t>”</w:t>
            </w:r>
            <w:r w:rsidRPr="003F5942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 xml:space="preserve"> </w:t>
            </w:r>
            <w:r w:rsidRPr="003F5942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option appears meals with tortilla and salad. </w:t>
            </w:r>
            <w:r w:rsidRPr="003F5942">
              <w:rPr>
                <w:rFonts w:asciiTheme="minorHAnsi" w:eastAsia="Times New Roman" w:hAnsiTheme="minorHAnsi" w:cstheme="minorBidi"/>
                <w:sz w:val="22"/>
                <w:szCs w:val="22"/>
              </w:rPr>
              <w:br/>
              <w:t xml:space="preserve">Or change the option to </w:t>
            </w:r>
            <w:r w:rsidRPr="003F5942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טורטיות</w:t>
            </w:r>
            <w:r w:rsidRPr="003F5942">
              <w:rPr>
                <w:rFonts w:asciiTheme="minorHAnsi" w:eastAsia="Times New Roman" w:hAnsiTheme="minorHAnsi" w:cstheme="minorBidi"/>
                <w:sz w:val="22"/>
                <w:szCs w:val="22"/>
              </w:rPr>
              <w:t>.</w:t>
            </w:r>
          </w:p>
          <w:p w14:paraId="7FDE9567" w14:textId="77777777" w:rsidR="00B41638" w:rsidRDefault="00B41638" w:rsidP="00B41638">
            <w:pPr>
              <w:rPr>
                <w:rFonts w:eastAsia="Times New Roman"/>
              </w:rPr>
            </w:pPr>
          </w:p>
        </w:tc>
      </w:tr>
    </w:tbl>
    <w:p w14:paraId="117D7819" w14:textId="197AD703" w:rsidR="00B41638" w:rsidRDefault="00B41638" w:rsidP="00B41638">
      <w:pPr>
        <w:rPr>
          <w:rFonts w:eastAsia="Times New Roman"/>
        </w:rPr>
      </w:pPr>
    </w:p>
    <w:p w14:paraId="157516C6" w14:textId="77777777" w:rsidR="00B41638" w:rsidRDefault="00B41638" w:rsidP="00B41638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7A0BD653" w14:textId="77777777" w:rsidTr="00B41638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F76C8A" w14:textId="77777777" w:rsidR="00B41638" w:rsidRDefault="00B41638" w:rsidP="009274F7">
            <w:pPr>
              <w:pStyle w:val="3"/>
              <w:rPr>
                <w:rFonts w:eastAsia="Times New Roman"/>
              </w:rPr>
            </w:pPr>
            <w:bookmarkStart w:id="47" w:name="_[BK-29]_Clicking_on"/>
            <w:bookmarkEnd w:id="47"/>
            <w:r>
              <w:rPr>
                <w:rFonts w:eastAsia="Times New Roman"/>
              </w:rPr>
              <w:t>[BK-29] </w:t>
            </w:r>
            <w:hyperlink r:id="rId111" w:history="1">
              <w:r>
                <w:rPr>
                  <w:rStyle w:val="Hyperlink"/>
                  <w:rFonts w:eastAsia="Times New Roman"/>
                </w:rPr>
                <w:t xml:space="preserve">Clicking on </w:t>
              </w:r>
              <w:r>
                <w:rPr>
                  <w:rStyle w:val="Hyperlink"/>
                  <w:rFonts w:eastAsia="Times New Roman"/>
                  <w:rtl/>
                </w:rPr>
                <w:t>סלסה/שום/אלף האיים</w:t>
              </w:r>
              <w:r>
                <w:rPr>
                  <w:rStyle w:val="Hyperlink"/>
                  <w:rFonts w:eastAsia="Times New Roman"/>
                </w:rPr>
                <w:t xml:space="preserve"> sauce takes me to a page with "</w:t>
              </w:r>
              <w:r>
                <w:rPr>
                  <w:rStyle w:val="Hyperlink"/>
                  <w:rFonts w:eastAsia="Times New Roman"/>
                  <w:rtl/>
                </w:rPr>
                <w:t>רטבים נוספים</w:t>
              </w:r>
              <w:r>
                <w:rPr>
                  <w:rStyle w:val="Hyperlink"/>
                  <w:rFonts w:eastAsia="Times New Roman"/>
                </w:rPr>
                <w:t>" where they don't exist"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12/Jul/24  Updated: 13/Jul/24 </w:t>
            </w:r>
          </w:p>
        </w:tc>
      </w:tr>
      <w:tr w:rsidR="00B41638" w14:paraId="43C93903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2A397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EA97A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B41638" w14:paraId="109A0C8F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9D036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99568C" w14:textId="77777777" w:rsidR="00B41638" w:rsidRDefault="0050732B" w:rsidP="00B41638">
            <w:pPr>
              <w:rPr>
                <w:rFonts w:eastAsia="Times New Roman"/>
              </w:rPr>
            </w:pPr>
            <w:hyperlink r:id="rId112" w:history="1">
              <w:r w:rsidR="00B41638">
                <w:rPr>
                  <w:rStyle w:val="Hyperlink"/>
                  <w:rFonts w:eastAsia="Times New Roman"/>
                </w:rPr>
                <w:t>Burger King</w:t>
              </w:r>
            </w:hyperlink>
          </w:p>
        </w:tc>
      </w:tr>
      <w:tr w:rsidR="00B41638" w14:paraId="46E2C078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E0794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9A776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507F0855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FEA70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5B169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3C1B3BC8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6F7E6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51AB0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7BD13461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2703"/>
        <w:gridCol w:w="1802"/>
        <w:gridCol w:w="2703"/>
      </w:tblGrid>
      <w:tr w:rsidR="00B41638" w14:paraId="72E57AC4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D36D7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1A59C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F3C77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3810B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Medium </w:t>
            </w:r>
          </w:p>
        </w:tc>
      </w:tr>
      <w:tr w:rsidR="00B41638" w14:paraId="1BD0E58E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A3A5F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21E863" w14:textId="77777777" w:rsidR="00B41638" w:rsidRDefault="0050732B" w:rsidP="00B41638">
            <w:pPr>
              <w:rPr>
                <w:rFonts w:eastAsia="Times New Roman"/>
              </w:rPr>
            </w:pPr>
            <w:hyperlink r:id="rId113" w:history="1">
              <w:r w:rsidR="00B41638">
                <w:rPr>
                  <w:rStyle w:val="Hyperlink"/>
                  <w:rFonts w:eastAsia="Times New Roman"/>
                </w:rPr>
                <w:t xml:space="preserve">Rita Petrenko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DD160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A1D76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B41638" w14:paraId="0F392B30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03445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61899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E7FA0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6F19B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B41638" w14:paraId="0B436D2D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3A976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CED80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5A4FE050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C013E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C7E2A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61D88E06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5D324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5DD59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783738A8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CD598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F0E96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5CCF6C2E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858B3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Environment: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3B1633" w14:textId="77777777" w:rsidR="00B41638" w:rsidRDefault="00B41638" w:rsidP="00B41638">
            <w:pPr>
              <w:pStyle w:val="NormalWeb"/>
            </w:pPr>
            <w:r>
              <w:t>Android Ver 11: Realme GT Neo2 5G:RMX3370_11_A.098i</w:t>
            </w:r>
          </w:p>
        </w:tc>
      </w:tr>
    </w:tbl>
    <w:p w14:paraId="1C760FC2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53CCF1BC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47404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Attachments: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7A6DA3" w14:textId="1422B428" w:rsidR="00B41638" w:rsidRDefault="00EB30A3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anchor distT="0" distB="0" distL="114300" distR="114300" simplePos="0" relativeHeight="251680768" behindDoc="0" locked="0" layoutInCell="1" allowOverlap="1" wp14:anchorId="1D6D0AE3" wp14:editId="7484E6C1">
                  <wp:simplePos x="0" y="0"/>
                  <wp:positionH relativeFrom="column">
                    <wp:posOffset>2428875</wp:posOffset>
                  </wp:positionH>
                  <wp:positionV relativeFrom="paragraph">
                    <wp:posOffset>13335</wp:posOffset>
                  </wp:positionV>
                  <wp:extent cx="1682750" cy="3742055"/>
                  <wp:effectExtent l="0" t="0" r="0" b="0"/>
                  <wp:wrapTopAndBottom/>
                  <wp:docPr id="60" name="תמונה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bug 29.jfif"/>
                          <pic:cNvPicPr/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2750" cy="3742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eastAsia="Times New Roman"/>
                <w:noProof/>
              </w:rPr>
              <w:drawing>
                <wp:anchor distT="0" distB="0" distL="114300" distR="114300" simplePos="0" relativeHeight="251681792" behindDoc="0" locked="0" layoutInCell="1" allowOverlap="1" wp14:anchorId="7B18C6CE" wp14:editId="2EA4BBEA">
                  <wp:simplePos x="0" y="0"/>
                  <wp:positionH relativeFrom="column">
                    <wp:posOffset>-9525</wp:posOffset>
                  </wp:positionH>
                  <wp:positionV relativeFrom="page">
                    <wp:posOffset>0</wp:posOffset>
                  </wp:positionV>
                  <wp:extent cx="1701800" cy="3777615"/>
                  <wp:effectExtent l="0" t="0" r="0" b="0"/>
                  <wp:wrapTopAndBottom/>
                  <wp:docPr id="58" name="תמונה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bug 29 b.jfif"/>
                          <pic:cNvPicPr/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1800" cy="3777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41638" w14:paraId="661C7BCD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62AC3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Severity: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C00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766C0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S3-Major </w:t>
            </w:r>
          </w:p>
        </w:tc>
      </w:tr>
    </w:tbl>
    <w:p w14:paraId="74521701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20" w:type="dxa"/>
          <w:left w:w="20" w:type="dxa"/>
          <w:bottom w:w="20" w:type="dxa"/>
          <w:right w:w="20" w:type="dxa"/>
        </w:tblCellMar>
        <w:tblLook w:val="04A0" w:firstRow="1" w:lastRow="0" w:firstColumn="1" w:lastColumn="0" w:noHBand="0" w:noVBand="1"/>
      </w:tblPr>
      <w:tblGrid>
        <w:gridCol w:w="1186"/>
        <w:gridCol w:w="7840"/>
      </w:tblGrid>
      <w:tr w:rsidR="00B41638" w14:paraId="7424A769" w14:textId="77777777" w:rsidTr="00B41638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0C496B2A" w14:textId="77777777" w:rsidR="00B41638" w:rsidRDefault="00B41638" w:rsidP="00B41638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77A0F00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3D375EF5" w14:textId="77777777" w:rsidR="00B41638" w:rsidRDefault="00B41638" w:rsidP="00B41638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B41638" w14:paraId="53BE79F2" w14:textId="77777777" w:rsidTr="00B41638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042A191" w14:textId="77777777" w:rsidR="00B41638" w:rsidRPr="00C56C71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C56C71">
              <w:rPr>
                <w:b/>
                <w:bCs/>
                <w:color w:val="DE350B"/>
              </w:rPr>
              <w:t>Steps to Reproduce:</w:t>
            </w:r>
          </w:p>
          <w:p w14:paraId="673CF2DE" w14:textId="77777777" w:rsidR="00B41638" w:rsidRPr="00C56C71" w:rsidRDefault="00B41638" w:rsidP="00C56C71">
            <w:pPr>
              <w:rPr>
                <w:rFonts w:eastAsia="Times New Roman"/>
              </w:rPr>
            </w:pPr>
            <w:r w:rsidRPr="00C56C71">
              <w:rPr>
                <w:rFonts w:eastAsia="Times New Roman"/>
              </w:rPr>
              <w:t>1.Enter the application “Burger King” on the Mobile.</w:t>
            </w:r>
          </w:p>
          <w:p w14:paraId="283E1B85" w14:textId="223B1190" w:rsidR="00B41638" w:rsidRPr="00C56C71" w:rsidRDefault="00B41638" w:rsidP="00C56C71">
            <w:pPr>
              <w:rPr>
                <w:rFonts w:eastAsia="Times New Roman"/>
              </w:rPr>
            </w:pPr>
            <w:r w:rsidRPr="00C56C71">
              <w:rPr>
                <w:rFonts w:eastAsia="Times New Roman"/>
              </w:rPr>
              <w:t xml:space="preserve">2.Click the three stripes on the top </w:t>
            </w:r>
            <w:r w:rsidR="00C56C71" w:rsidRPr="00C56C71">
              <w:rPr>
                <w:rFonts w:eastAsia="Times New Roman"/>
              </w:rPr>
              <w:t>right.</w:t>
            </w:r>
          </w:p>
          <w:p w14:paraId="71B2943B" w14:textId="77777777" w:rsidR="00B41638" w:rsidRPr="00C56C71" w:rsidRDefault="00B41638" w:rsidP="00C56C71">
            <w:pPr>
              <w:rPr>
                <w:rFonts w:eastAsia="Times New Roman"/>
              </w:rPr>
            </w:pPr>
            <w:r w:rsidRPr="00C56C71">
              <w:rPr>
                <w:rFonts w:eastAsia="Times New Roman"/>
              </w:rPr>
              <w:t>3.Select the “</w:t>
            </w:r>
            <w:r w:rsidRPr="00C56C71">
              <w:rPr>
                <w:rFonts w:eastAsia="Times New Roman"/>
                <w:rtl/>
              </w:rPr>
              <w:t>תפריט</w:t>
            </w:r>
            <w:r w:rsidRPr="00C56C71">
              <w:rPr>
                <w:rFonts w:eastAsia="Times New Roman"/>
              </w:rPr>
              <w:t>” option.</w:t>
            </w:r>
          </w:p>
          <w:p w14:paraId="6AED903F" w14:textId="77777777" w:rsidR="00B41638" w:rsidRPr="00C56C71" w:rsidRDefault="00B41638" w:rsidP="00C56C71">
            <w:pPr>
              <w:rPr>
                <w:rFonts w:eastAsia="Times New Roman"/>
              </w:rPr>
            </w:pPr>
            <w:r w:rsidRPr="00C56C71">
              <w:rPr>
                <w:rFonts w:eastAsia="Times New Roman"/>
              </w:rPr>
              <w:t>4.Select on the “</w:t>
            </w:r>
            <w:r w:rsidRPr="00C56C71">
              <w:rPr>
                <w:rFonts w:eastAsia="Times New Roman"/>
                <w:rtl/>
              </w:rPr>
              <w:t>רטבים</w:t>
            </w:r>
            <w:r w:rsidRPr="00C56C71">
              <w:rPr>
                <w:rFonts w:eastAsia="Times New Roman"/>
              </w:rPr>
              <w:t>” option.</w:t>
            </w:r>
          </w:p>
          <w:p w14:paraId="36C3A19F" w14:textId="77777777" w:rsidR="00B41638" w:rsidRPr="00C56C71" w:rsidRDefault="00B41638" w:rsidP="00C56C71">
            <w:pPr>
              <w:rPr>
                <w:rFonts w:eastAsia="Times New Roman"/>
              </w:rPr>
            </w:pPr>
            <w:r w:rsidRPr="00C56C71">
              <w:rPr>
                <w:rFonts w:eastAsia="Times New Roman"/>
              </w:rPr>
              <w:t>5.Click for example to “</w:t>
            </w:r>
            <w:r w:rsidRPr="00C56C71">
              <w:rPr>
                <w:rFonts w:eastAsia="Times New Roman"/>
                <w:rtl/>
              </w:rPr>
              <w:t>רוטב שום</w:t>
            </w:r>
            <w:r w:rsidRPr="00C56C71">
              <w:rPr>
                <w:rFonts w:eastAsia="Times New Roman"/>
              </w:rPr>
              <w:t>” option and it brings me to the "</w:t>
            </w:r>
            <w:r w:rsidRPr="00C56C71">
              <w:rPr>
                <w:rFonts w:eastAsia="Times New Roman"/>
                <w:rtl/>
              </w:rPr>
              <w:t>רטבים נוספים</w:t>
            </w:r>
            <w:r w:rsidRPr="00C56C71">
              <w:rPr>
                <w:rFonts w:eastAsia="Times New Roman"/>
              </w:rPr>
              <w:t>".</w:t>
            </w:r>
          </w:p>
          <w:p w14:paraId="0A1C176C" w14:textId="77777777" w:rsidR="00B41638" w:rsidRPr="00C56C71" w:rsidRDefault="00B41638" w:rsidP="00C56C71">
            <w:pPr>
              <w:rPr>
                <w:rFonts w:eastAsia="Times New Roman"/>
              </w:rPr>
            </w:pPr>
            <w:r w:rsidRPr="00C56C71">
              <w:rPr>
                <w:rFonts w:eastAsia="Times New Roman"/>
              </w:rPr>
              <w:t>6.In “</w:t>
            </w:r>
            <w:r w:rsidRPr="00C56C71">
              <w:rPr>
                <w:rFonts w:eastAsia="Times New Roman"/>
                <w:rtl/>
              </w:rPr>
              <w:t>רטבים נוספים</w:t>
            </w:r>
            <w:r w:rsidRPr="00C56C71">
              <w:rPr>
                <w:rFonts w:eastAsia="Times New Roman"/>
              </w:rPr>
              <w:t>” do not have this sauce.</w:t>
            </w:r>
          </w:p>
          <w:p w14:paraId="72BB48B9" w14:textId="77777777" w:rsidR="00B41638" w:rsidRPr="00C56C71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C56C71">
              <w:rPr>
                <w:b/>
                <w:bCs/>
                <w:color w:val="DE350B"/>
              </w:rPr>
              <w:t>Actual Result:</w:t>
            </w:r>
          </w:p>
          <w:p w14:paraId="15E1CDC8" w14:textId="77777777" w:rsidR="00B41638" w:rsidRPr="00C56C71" w:rsidRDefault="00B41638" w:rsidP="00C56C71">
            <w:pPr>
              <w:rPr>
                <w:rFonts w:eastAsia="Times New Roman"/>
              </w:rPr>
            </w:pPr>
            <w:r w:rsidRPr="00C56C71">
              <w:rPr>
                <w:rFonts w:eastAsia="Times New Roman"/>
              </w:rPr>
              <w:t xml:space="preserve">Clicking on </w:t>
            </w:r>
            <w:r w:rsidRPr="00C56C71">
              <w:rPr>
                <w:rFonts w:eastAsia="Times New Roman"/>
                <w:rtl/>
              </w:rPr>
              <w:t>סלסה/שום/אלף האיים</w:t>
            </w:r>
            <w:r w:rsidRPr="00C56C71">
              <w:rPr>
                <w:rFonts w:eastAsia="Times New Roman"/>
              </w:rPr>
              <w:t xml:space="preserve"> sauce takes me to a page with "</w:t>
            </w:r>
            <w:r w:rsidRPr="00C56C71">
              <w:rPr>
                <w:rFonts w:eastAsia="Times New Roman"/>
                <w:rtl/>
              </w:rPr>
              <w:t>רטבים נוספים</w:t>
            </w:r>
            <w:r w:rsidRPr="00C56C71">
              <w:rPr>
                <w:rFonts w:eastAsia="Times New Roman"/>
              </w:rPr>
              <w:t>" where they don't exist".</w:t>
            </w:r>
          </w:p>
          <w:p w14:paraId="12A02CC7" w14:textId="77777777" w:rsidR="00B41638" w:rsidRPr="00C56C71" w:rsidRDefault="00B41638" w:rsidP="00C56C71">
            <w:pPr>
              <w:rPr>
                <w:rFonts w:ascii="Times New Roman" w:hAnsi="Times New Roman" w:cs="Times New Roman"/>
                <w:b/>
                <w:bCs/>
                <w:color w:val="DE350B"/>
                <w:sz w:val="24"/>
                <w:szCs w:val="24"/>
              </w:rPr>
            </w:pPr>
            <w:r w:rsidRPr="00C56C71">
              <w:rPr>
                <w:rFonts w:ascii="Times New Roman" w:hAnsi="Times New Roman" w:cs="Times New Roman"/>
                <w:b/>
                <w:bCs/>
                <w:color w:val="DE350B"/>
                <w:sz w:val="24"/>
                <w:szCs w:val="24"/>
              </w:rPr>
              <w:t>Expected Result:</w:t>
            </w:r>
          </w:p>
          <w:p w14:paraId="25E28DD6" w14:textId="77777777" w:rsidR="00B41638" w:rsidRPr="00C56C71" w:rsidRDefault="00B41638" w:rsidP="00C56C71">
            <w:pPr>
              <w:rPr>
                <w:rFonts w:eastAsia="Times New Roman"/>
              </w:rPr>
            </w:pPr>
            <w:r w:rsidRPr="00C56C71">
              <w:rPr>
                <w:rFonts w:eastAsia="Times New Roman"/>
              </w:rPr>
              <w:t>There will be a possibility of choosing one of these sauces and if they are not available in the branch, there will be a pop-up message alerting you of this.</w:t>
            </w:r>
          </w:p>
          <w:p w14:paraId="7F67FF6A" w14:textId="77777777" w:rsidR="00B41638" w:rsidRDefault="00B41638" w:rsidP="00B41638">
            <w:pPr>
              <w:rPr>
                <w:rFonts w:eastAsia="Times New Roman"/>
              </w:rPr>
            </w:pPr>
          </w:p>
        </w:tc>
      </w:tr>
    </w:tbl>
    <w:p w14:paraId="6EC3B5AD" w14:textId="743E5BAD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3E603DD5" w14:textId="77777777" w:rsidTr="00B41638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1DAC1A" w14:textId="77777777" w:rsidR="00B41638" w:rsidRDefault="00B41638" w:rsidP="00B41638">
            <w:pPr>
              <w:pStyle w:val="3"/>
              <w:rPr>
                <w:rFonts w:eastAsia="Times New Roman"/>
              </w:rPr>
            </w:pPr>
            <w:bookmarkStart w:id="48" w:name="_[BK-28]_Button_not"/>
            <w:bookmarkEnd w:id="48"/>
            <w:r>
              <w:rPr>
                <w:rFonts w:eastAsia="Times New Roman"/>
              </w:rPr>
              <w:t>[BK-28] </w:t>
            </w:r>
            <w:hyperlink r:id="rId116" w:history="1">
              <w:r>
                <w:rPr>
                  <w:rStyle w:val="Hyperlink"/>
                  <w:rFonts w:eastAsia="Times New Roman"/>
                </w:rPr>
                <w:t>Button not pressed - it is not possible to view the benefits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12/Jul/24  Updated: 12/Jul/24 </w:t>
            </w:r>
          </w:p>
        </w:tc>
      </w:tr>
      <w:tr w:rsidR="00B41638" w14:paraId="75AD12EB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30ECC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F90E7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B41638" w14:paraId="4515877F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BBAED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2F567B" w14:textId="77777777" w:rsidR="00B41638" w:rsidRDefault="0050732B" w:rsidP="00B41638">
            <w:pPr>
              <w:rPr>
                <w:rFonts w:eastAsia="Times New Roman"/>
              </w:rPr>
            </w:pPr>
            <w:hyperlink r:id="rId117" w:history="1">
              <w:r w:rsidR="00B41638">
                <w:rPr>
                  <w:rStyle w:val="Hyperlink"/>
                  <w:rFonts w:eastAsia="Times New Roman"/>
                </w:rPr>
                <w:t>Burger King</w:t>
              </w:r>
            </w:hyperlink>
          </w:p>
        </w:tc>
      </w:tr>
      <w:tr w:rsidR="00B41638" w14:paraId="54039EDA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FBF2A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997AA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53E5CD57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F1FBE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594CD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05EBF64A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03586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631A1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48542EE1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2703"/>
        <w:gridCol w:w="1802"/>
        <w:gridCol w:w="2703"/>
      </w:tblGrid>
      <w:tr w:rsidR="00B41638" w14:paraId="06319F0A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9737D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46259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1D270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6F76E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Medium </w:t>
            </w:r>
          </w:p>
        </w:tc>
      </w:tr>
      <w:tr w:rsidR="00B41638" w14:paraId="768A6C1A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AF06A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9FA544" w14:textId="77777777" w:rsidR="00B41638" w:rsidRDefault="0050732B" w:rsidP="00B41638">
            <w:pPr>
              <w:rPr>
                <w:rFonts w:eastAsia="Times New Roman"/>
              </w:rPr>
            </w:pPr>
            <w:hyperlink r:id="rId118" w:history="1">
              <w:r w:rsidR="00B41638">
                <w:rPr>
                  <w:rStyle w:val="Hyperlink"/>
                  <w:rFonts w:eastAsia="Times New Roman"/>
                </w:rPr>
                <w:t xml:space="preserve">Rita Petrenko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93DEB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D326F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B41638" w14:paraId="19ECF59E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621F4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55B33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C8299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EFF73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B41638" w14:paraId="2F7E4CA4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977E0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CB6F6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0A1AC018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4EF14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8B893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318C1931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48216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36273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610BEDD1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AF31F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1C76F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3EB8A8A8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AF44D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Environment: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F0C4BF" w14:textId="77777777" w:rsidR="00B41638" w:rsidRDefault="00B41638" w:rsidP="00B41638">
            <w:pPr>
              <w:pStyle w:val="NormalWeb"/>
            </w:pPr>
            <w:r>
              <w:t>Android Ver 11: Realme GT Neo2 5G:RMX3370_11_A.098i</w:t>
            </w:r>
          </w:p>
        </w:tc>
      </w:tr>
    </w:tbl>
    <w:p w14:paraId="4D2B03A1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42B8BF8A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37261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Attachments: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BCD15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anchor distT="0" distB="0" distL="114300" distR="114300" simplePos="0" relativeHeight="251682816" behindDoc="0" locked="0" layoutInCell="1" allowOverlap="1" wp14:anchorId="2888C112" wp14:editId="7FAD2CE5">
                  <wp:simplePos x="0" y="0"/>
                  <wp:positionH relativeFrom="column">
                    <wp:posOffset>-14605</wp:posOffset>
                  </wp:positionH>
                  <wp:positionV relativeFrom="page">
                    <wp:posOffset>0</wp:posOffset>
                  </wp:positionV>
                  <wp:extent cx="1540510" cy="3446145"/>
                  <wp:effectExtent l="0" t="0" r="2540" b="1905"/>
                  <wp:wrapTopAndBottom/>
                  <wp:docPr id="63" name="תמונה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bug 28.jfif"/>
                          <pic:cNvPicPr/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0510" cy="3446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41638" w14:paraId="00CF14DC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98FA6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Severity: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0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CB497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S4-Minor </w:t>
            </w:r>
          </w:p>
        </w:tc>
      </w:tr>
    </w:tbl>
    <w:p w14:paraId="66B41848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20" w:type="dxa"/>
          <w:left w:w="20" w:type="dxa"/>
          <w:bottom w:w="20" w:type="dxa"/>
          <w:right w:w="20" w:type="dxa"/>
        </w:tblCellMar>
        <w:tblLook w:val="04A0" w:firstRow="1" w:lastRow="0" w:firstColumn="1" w:lastColumn="0" w:noHBand="0" w:noVBand="1"/>
      </w:tblPr>
      <w:tblGrid>
        <w:gridCol w:w="1186"/>
        <w:gridCol w:w="7840"/>
      </w:tblGrid>
      <w:tr w:rsidR="00B41638" w14:paraId="6DC3BACA" w14:textId="77777777" w:rsidTr="00B41638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26145D92" w14:textId="77777777" w:rsidR="00B41638" w:rsidRDefault="00B41638" w:rsidP="00B41638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7656749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08E1D3FE" w14:textId="77777777" w:rsidR="00B41638" w:rsidRDefault="00B41638" w:rsidP="00B41638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B41638" w14:paraId="67BA6AEF" w14:textId="77777777" w:rsidTr="00B41638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A8E6D72" w14:textId="77777777" w:rsidR="00B41638" w:rsidRPr="005557C0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5557C0">
              <w:rPr>
                <w:b/>
                <w:bCs/>
                <w:color w:val="DE350B"/>
              </w:rPr>
              <w:t>Steps to Reproduce:</w:t>
            </w:r>
          </w:p>
          <w:p w14:paraId="250994C5" w14:textId="77777777" w:rsidR="00B41638" w:rsidRPr="005557C0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5557C0">
              <w:rPr>
                <w:rFonts w:asciiTheme="minorHAnsi" w:eastAsia="Times New Roman" w:hAnsiTheme="minorHAnsi" w:cstheme="minorBidi"/>
                <w:sz w:val="22"/>
                <w:szCs w:val="22"/>
              </w:rPr>
              <w:t>1.Enter the application “Burger King” on the Mobile.</w:t>
            </w:r>
          </w:p>
          <w:p w14:paraId="7B9D01AF" w14:textId="19816036" w:rsidR="00B41638" w:rsidRPr="005557C0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5557C0">
              <w:rPr>
                <w:rFonts w:asciiTheme="minorHAnsi" w:eastAsia="Times New Roman" w:hAnsiTheme="minorHAnsi" w:cstheme="minorBidi"/>
                <w:sz w:val="22"/>
                <w:szCs w:val="22"/>
              </w:rPr>
              <w:t>2.Click the “</w:t>
            </w:r>
            <w:r w:rsidRPr="005557C0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התחבר</w:t>
            </w:r>
            <w:r w:rsidRPr="005557C0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” button on the top </w:t>
            </w:r>
            <w:r w:rsidR="005557C0" w:rsidRPr="005557C0">
              <w:rPr>
                <w:rFonts w:asciiTheme="minorHAnsi" w:eastAsia="Times New Roman" w:hAnsiTheme="minorHAnsi" w:cstheme="minorBidi"/>
                <w:sz w:val="22"/>
                <w:szCs w:val="22"/>
              </w:rPr>
              <w:t>left.</w:t>
            </w:r>
          </w:p>
          <w:p w14:paraId="515698A6" w14:textId="77777777" w:rsidR="00B41638" w:rsidRPr="005557C0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5557C0">
              <w:rPr>
                <w:rFonts w:asciiTheme="minorHAnsi" w:eastAsia="Times New Roman" w:hAnsiTheme="minorHAnsi" w:cstheme="minorBidi"/>
                <w:sz w:val="22"/>
                <w:szCs w:val="22"/>
              </w:rPr>
              <w:t>3.Click the “</w:t>
            </w:r>
            <w:r w:rsidRPr="005557C0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להיתחבר/להירשם</w:t>
            </w:r>
            <w:r w:rsidRPr="005557C0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 option.</w:t>
            </w:r>
          </w:p>
          <w:p w14:paraId="022AFEBC" w14:textId="77777777" w:rsidR="00B41638" w:rsidRPr="005557C0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5557C0">
              <w:rPr>
                <w:rFonts w:asciiTheme="minorHAnsi" w:eastAsia="Times New Roman" w:hAnsiTheme="minorHAnsi" w:cstheme="minorBidi"/>
                <w:sz w:val="22"/>
                <w:szCs w:val="22"/>
              </w:rPr>
              <w:t>4.Write your phone number in the field.</w:t>
            </w:r>
          </w:p>
          <w:p w14:paraId="467B3163" w14:textId="77777777" w:rsidR="00B41638" w:rsidRPr="005557C0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5557C0">
              <w:rPr>
                <w:rFonts w:asciiTheme="minorHAnsi" w:eastAsia="Times New Roman" w:hAnsiTheme="minorHAnsi" w:cstheme="minorBidi"/>
                <w:sz w:val="22"/>
                <w:szCs w:val="22"/>
              </w:rPr>
              <w:t>5.Click the “</w:t>
            </w:r>
            <w:r w:rsidRPr="005557C0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אישור</w:t>
            </w:r>
            <w:r w:rsidRPr="005557C0">
              <w:rPr>
                <w:rFonts w:asciiTheme="minorHAnsi" w:eastAsia="Times New Roman" w:hAnsiTheme="minorHAnsi" w:cstheme="minorBidi"/>
                <w:sz w:val="22"/>
                <w:szCs w:val="22"/>
              </w:rPr>
              <w:t>” button.</w:t>
            </w:r>
          </w:p>
          <w:p w14:paraId="7F227A8E" w14:textId="77777777" w:rsidR="00B41638" w:rsidRPr="005557C0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5557C0">
              <w:rPr>
                <w:rFonts w:asciiTheme="minorHAnsi" w:eastAsia="Times New Roman" w:hAnsiTheme="minorHAnsi" w:cstheme="minorBidi"/>
                <w:sz w:val="22"/>
                <w:szCs w:val="22"/>
              </w:rPr>
              <w:t>6.Enter the verification code you received for the phone.</w:t>
            </w:r>
          </w:p>
          <w:p w14:paraId="68C49763" w14:textId="77777777" w:rsidR="00B41638" w:rsidRPr="005557C0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5557C0">
              <w:rPr>
                <w:rFonts w:asciiTheme="minorHAnsi" w:eastAsia="Times New Roman" w:hAnsiTheme="minorHAnsi" w:cstheme="minorBidi"/>
                <w:sz w:val="22"/>
                <w:szCs w:val="22"/>
              </w:rPr>
              <w:t>7.Try to click on the “</w:t>
            </w:r>
            <w:r w:rsidRPr="005557C0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הטבות</w:t>
            </w:r>
            <w:r w:rsidRPr="005557C0">
              <w:rPr>
                <w:rFonts w:asciiTheme="minorHAnsi" w:eastAsia="Times New Roman" w:hAnsiTheme="minorHAnsi" w:cstheme="minorBidi"/>
                <w:sz w:val="22"/>
                <w:szCs w:val="22"/>
              </w:rPr>
              <w:t>” button which is on the top left.</w:t>
            </w:r>
          </w:p>
          <w:p w14:paraId="58F0B044" w14:textId="77777777" w:rsidR="00B41638" w:rsidRPr="005557C0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5557C0">
              <w:rPr>
                <w:b/>
                <w:bCs/>
                <w:color w:val="DE350B"/>
              </w:rPr>
              <w:t>Actual Result:</w:t>
            </w:r>
          </w:p>
          <w:p w14:paraId="24A711D9" w14:textId="77777777" w:rsidR="00B41638" w:rsidRPr="005557C0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5557C0">
              <w:rPr>
                <w:rFonts w:asciiTheme="minorHAnsi" w:eastAsia="Times New Roman" w:hAnsiTheme="minorHAnsi" w:cstheme="minorBidi"/>
                <w:sz w:val="22"/>
                <w:szCs w:val="22"/>
              </w:rPr>
              <w:t>Button not pressed - it is not possible to view the benefits.</w:t>
            </w:r>
          </w:p>
          <w:p w14:paraId="38646FF3" w14:textId="77777777" w:rsidR="00B41638" w:rsidRPr="005557C0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5557C0">
              <w:rPr>
                <w:b/>
                <w:bCs/>
                <w:color w:val="DE350B"/>
              </w:rPr>
              <w:t>Expected Result:</w:t>
            </w:r>
          </w:p>
          <w:p w14:paraId="00278703" w14:textId="77777777" w:rsidR="00B41638" w:rsidRPr="005557C0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5557C0">
              <w:rPr>
                <w:rFonts w:asciiTheme="minorHAnsi" w:eastAsia="Times New Roman" w:hAnsiTheme="minorHAnsi" w:cstheme="minorBidi"/>
                <w:sz w:val="22"/>
                <w:szCs w:val="22"/>
              </w:rPr>
              <w:t>The "benefits" button will be clickable and will take me to a page with a benefit number.</w:t>
            </w:r>
          </w:p>
          <w:p w14:paraId="07732761" w14:textId="77777777" w:rsidR="00B41638" w:rsidRDefault="00B41638" w:rsidP="00B41638">
            <w:pPr>
              <w:rPr>
                <w:rFonts w:eastAsia="Times New Roman"/>
              </w:rPr>
            </w:pPr>
          </w:p>
        </w:tc>
      </w:tr>
    </w:tbl>
    <w:p w14:paraId="62466B03" w14:textId="6F107EA3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6619FE29" w14:textId="77777777" w:rsidTr="00B41638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843CB7" w14:textId="77777777" w:rsidR="00B41638" w:rsidRDefault="00B41638" w:rsidP="00B41638">
            <w:pPr>
              <w:pStyle w:val="3"/>
              <w:rPr>
                <w:rFonts w:eastAsia="Times New Roman"/>
              </w:rPr>
            </w:pPr>
            <w:bookmarkStart w:id="49" w:name="_[BK-27]_Clicking_on"/>
            <w:bookmarkEnd w:id="49"/>
            <w:r>
              <w:rPr>
                <w:rFonts w:eastAsia="Times New Roman"/>
              </w:rPr>
              <w:t>[BK-27] </w:t>
            </w:r>
            <w:hyperlink r:id="rId120" w:history="1">
              <w:r>
                <w:rPr>
                  <w:rStyle w:val="Hyperlink"/>
                  <w:rFonts w:eastAsia="Times New Roman"/>
                </w:rPr>
                <w:t>Clicking on one of the options for choosing a salad brings me to "</w:t>
              </w:r>
              <w:r>
                <w:rPr>
                  <w:rStyle w:val="Hyperlink"/>
                  <w:rFonts w:eastAsia="Times New Roman"/>
                  <w:rtl/>
                </w:rPr>
                <w:t>התפריט של ברגר קינג</w:t>
              </w:r>
              <w:r>
                <w:rPr>
                  <w:rStyle w:val="Hyperlink"/>
                  <w:rFonts w:eastAsia="Times New Roman"/>
                </w:rPr>
                <w:t>"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12/Jul/24  Updated: 12/Jul/24 </w:t>
            </w:r>
          </w:p>
        </w:tc>
      </w:tr>
      <w:tr w:rsidR="00B41638" w14:paraId="2D6560A9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38684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0434A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B41638" w14:paraId="5B0D88B4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39F36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3AD516" w14:textId="77777777" w:rsidR="00B41638" w:rsidRDefault="0050732B" w:rsidP="00B41638">
            <w:pPr>
              <w:rPr>
                <w:rFonts w:eastAsia="Times New Roman"/>
              </w:rPr>
            </w:pPr>
            <w:hyperlink r:id="rId121" w:history="1">
              <w:r w:rsidR="00B41638">
                <w:rPr>
                  <w:rStyle w:val="Hyperlink"/>
                  <w:rFonts w:eastAsia="Times New Roman"/>
                </w:rPr>
                <w:t>Burger King</w:t>
              </w:r>
            </w:hyperlink>
          </w:p>
        </w:tc>
      </w:tr>
      <w:tr w:rsidR="00B41638" w14:paraId="1ECA1AD5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4247D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CA026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5B6206E8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741DD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A8BCD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04259A92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AFDAF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6FB95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31A7785B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2703"/>
        <w:gridCol w:w="1802"/>
        <w:gridCol w:w="2703"/>
      </w:tblGrid>
      <w:tr w:rsidR="00B41638" w14:paraId="5C2E4400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C1001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2C712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FEC5D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F9473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Medium </w:t>
            </w:r>
          </w:p>
        </w:tc>
      </w:tr>
      <w:tr w:rsidR="00B41638" w14:paraId="0DCAF702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F39C3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BD29F3" w14:textId="77777777" w:rsidR="00B41638" w:rsidRDefault="0050732B" w:rsidP="00B41638">
            <w:pPr>
              <w:rPr>
                <w:rFonts w:eastAsia="Times New Roman"/>
              </w:rPr>
            </w:pPr>
            <w:hyperlink r:id="rId122" w:history="1">
              <w:r w:rsidR="00B41638">
                <w:rPr>
                  <w:rStyle w:val="Hyperlink"/>
                  <w:rFonts w:eastAsia="Times New Roman"/>
                </w:rPr>
                <w:t xml:space="preserve">Rita Petrenko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FF10D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35DF7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B41638" w14:paraId="468479AB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72B73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EC326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57007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BAE8D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B41638" w14:paraId="482C17F3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3C79F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20320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11B7C1FF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9FA43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6B8AC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2F8A116B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9A14F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237D4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0ACA308C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CAFCA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4C6BA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4D20C643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B526A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Environment: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98AC90" w14:textId="77777777" w:rsidR="00B41638" w:rsidRDefault="00B41638" w:rsidP="00B41638">
            <w:pPr>
              <w:pStyle w:val="NormalWeb"/>
            </w:pPr>
            <w:r>
              <w:t>Android Ver 11: Realme GT Neo2 5G:RMX3370_11_A.098i</w:t>
            </w:r>
          </w:p>
        </w:tc>
      </w:tr>
    </w:tbl>
    <w:p w14:paraId="7D62C9C9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6FDBEF87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E40ED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Attachments: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1B356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anchor distT="0" distB="0" distL="114300" distR="114300" simplePos="0" relativeHeight="251683840" behindDoc="0" locked="0" layoutInCell="1" allowOverlap="1" wp14:anchorId="042710CA" wp14:editId="775BF7D5">
                  <wp:simplePos x="0" y="0"/>
                  <wp:positionH relativeFrom="column">
                    <wp:posOffset>-14605</wp:posOffset>
                  </wp:positionH>
                  <wp:positionV relativeFrom="paragraph">
                    <wp:posOffset>0</wp:posOffset>
                  </wp:positionV>
                  <wp:extent cx="2097405" cy="4681855"/>
                  <wp:effectExtent l="0" t="0" r="0" b="4445"/>
                  <wp:wrapTopAndBottom/>
                  <wp:docPr id="67" name="תמונה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bug 27.jfif"/>
                          <pic:cNvPicPr/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7405" cy="4681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41638" w14:paraId="43556C0C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8102B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Severity: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C00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51AC8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S3-Major </w:t>
            </w:r>
          </w:p>
        </w:tc>
      </w:tr>
    </w:tbl>
    <w:p w14:paraId="3F1EE57F" w14:textId="77777777" w:rsidR="00B41638" w:rsidRDefault="00B41638" w:rsidP="00B41638">
      <w:pPr>
        <w:rPr>
          <w:rFonts w:eastAsia="Times New Roman"/>
        </w:rPr>
      </w:pPr>
    </w:p>
    <w:p w14:paraId="1F570A83" w14:textId="77777777" w:rsidR="00B41638" w:rsidRDefault="00B41638" w:rsidP="00B41638">
      <w:pPr>
        <w:rPr>
          <w:rFonts w:eastAsia="Times New Roman"/>
        </w:rPr>
      </w:pPr>
    </w:p>
    <w:p w14:paraId="693B011B" w14:textId="77777777" w:rsidR="00B41638" w:rsidRDefault="00B41638" w:rsidP="00B41638">
      <w:pPr>
        <w:rPr>
          <w:rFonts w:eastAsia="Times New Roman"/>
        </w:rPr>
      </w:pPr>
    </w:p>
    <w:p w14:paraId="17A64785" w14:textId="77777777" w:rsidR="00B41638" w:rsidRDefault="00B41638" w:rsidP="00B41638">
      <w:pPr>
        <w:rPr>
          <w:rFonts w:eastAsia="Times New Roman"/>
        </w:rPr>
      </w:pPr>
    </w:p>
    <w:p w14:paraId="61128392" w14:textId="77777777" w:rsidR="00B41638" w:rsidRDefault="00B41638" w:rsidP="00B41638">
      <w:pPr>
        <w:rPr>
          <w:rFonts w:eastAsia="Times New Roman"/>
        </w:rPr>
      </w:pPr>
    </w:p>
    <w:p w14:paraId="1E4E521B" w14:textId="77777777" w:rsidR="00B41638" w:rsidRDefault="00B41638" w:rsidP="00B41638">
      <w:pPr>
        <w:rPr>
          <w:rFonts w:eastAsia="Times New Roman"/>
        </w:rPr>
      </w:pPr>
    </w:p>
    <w:p w14:paraId="3DB09606" w14:textId="77777777" w:rsidR="00B41638" w:rsidRDefault="00B41638" w:rsidP="00B41638">
      <w:pPr>
        <w:rPr>
          <w:rFonts w:eastAsia="Times New Roman"/>
        </w:rPr>
      </w:pPr>
    </w:p>
    <w:p w14:paraId="3A783135" w14:textId="77777777" w:rsidR="00B41638" w:rsidRDefault="00B41638" w:rsidP="00B41638">
      <w:pPr>
        <w:rPr>
          <w:rFonts w:eastAsia="Times New Roman"/>
        </w:rPr>
      </w:pPr>
    </w:p>
    <w:p w14:paraId="30048D9B" w14:textId="77777777" w:rsidR="00B41638" w:rsidRDefault="00B41638" w:rsidP="00B41638">
      <w:pPr>
        <w:rPr>
          <w:rFonts w:eastAsia="Times New Roman"/>
        </w:rPr>
      </w:pPr>
    </w:p>
    <w:p w14:paraId="39B9347F" w14:textId="77777777" w:rsidR="00B41638" w:rsidRDefault="00B41638" w:rsidP="00B41638">
      <w:pPr>
        <w:rPr>
          <w:rFonts w:eastAsia="Times New Roman"/>
        </w:rPr>
      </w:pPr>
    </w:p>
    <w:p w14:paraId="111FC707" w14:textId="77777777" w:rsidR="00B41638" w:rsidRDefault="00B41638" w:rsidP="00B41638">
      <w:pPr>
        <w:rPr>
          <w:rFonts w:eastAsia="Times New Roman"/>
        </w:rPr>
      </w:pPr>
    </w:p>
    <w:p w14:paraId="0B2317AF" w14:textId="77777777" w:rsidR="00B41638" w:rsidRDefault="00B41638" w:rsidP="00B41638">
      <w:pPr>
        <w:rPr>
          <w:rFonts w:eastAsia="Times New Roman"/>
        </w:rPr>
      </w:pPr>
    </w:p>
    <w:p w14:paraId="5C505AA1" w14:textId="77777777" w:rsidR="00B41638" w:rsidRDefault="00B41638" w:rsidP="00B41638">
      <w:pPr>
        <w:rPr>
          <w:rFonts w:eastAsia="Times New Roman"/>
        </w:rPr>
      </w:pPr>
    </w:p>
    <w:p w14:paraId="05775E26" w14:textId="77777777" w:rsidR="00B41638" w:rsidRDefault="00B41638" w:rsidP="00B41638">
      <w:pPr>
        <w:rPr>
          <w:rFonts w:eastAsia="Times New Roman"/>
        </w:rPr>
      </w:pPr>
    </w:p>
    <w:p w14:paraId="4F637E64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20" w:type="dxa"/>
          <w:left w:w="20" w:type="dxa"/>
          <w:bottom w:w="20" w:type="dxa"/>
          <w:right w:w="20" w:type="dxa"/>
        </w:tblCellMar>
        <w:tblLook w:val="04A0" w:firstRow="1" w:lastRow="0" w:firstColumn="1" w:lastColumn="0" w:noHBand="0" w:noVBand="1"/>
      </w:tblPr>
      <w:tblGrid>
        <w:gridCol w:w="1186"/>
        <w:gridCol w:w="7840"/>
      </w:tblGrid>
      <w:tr w:rsidR="00B41638" w14:paraId="1D015122" w14:textId="77777777" w:rsidTr="00B41638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36F4B113" w14:textId="77777777" w:rsidR="00B41638" w:rsidRDefault="00B41638" w:rsidP="00B41638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6439EB3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56924903" w14:textId="77777777" w:rsidR="00B41638" w:rsidRDefault="00B41638" w:rsidP="00B41638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B41638" w14:paraId="22797626" w14:textId="77777777" w:rsidTr="00B41638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507D2C1" w14:textId="77777777" w:rsidR="00B41638" w:rsidRPr="000B0A88" w:rsidRDefault="00B41638" w:rsidP="000B0A88">
            <w:pPr>
              <w:rPr>
                <w:rFonts w:ascii="Times New Roman" w:hAnsi="Times New Roman" w:cs="Times New Roman"/>
                <w:b/>
                <w:bCs/>
                <w:color w:val="DE350B"/>
                <w:sz w:val="24"/>
                <w:szCs w:val="24"/>
              </w:rPr>
            </w:pPr>
            <w:r w:rsidRPr="000B0A88">
              <w:rPr>
                <w:rFonts w:ascii="Times New Roman" w:hAnsi="Times New Roman" w:cs="Times New Roman"/>
                <w:b/>
                <w:bCs/>
                <w:color w:val="DE350B"/>
                <w:sz w:val="24"/>
                <w:szCs w:val="24"/>
              </w:rPr>
              <w:t>Steps to Reproduce:</w:t>
            </w:r>
          </w:p>
          <w:p w14:paraId="582D07B6" w14:textId="77777777" w:rsidR="00B41638" w:rsidRPr="000B0A88" w:rsidRDefault="00B41638" w:rsidP="000B0A88">
            <w:pPr>
              <w:rPr>
                <w:rFonts w:eastAsia="Times New Roman"/>
              </w:rPr>
            </w:pPr>
            <w:r w:rsidRPr="000B0A88">
              <w:rPr>
                <w:rFonts w:eastAsia="Times New Roman"/>
              </w:rPr>
              <w:t>1.Enter the application “Burger King” on the Mobile.</w:t>
            </w:r>
          </w:p>
          <w:p w14:paraId="528DA38A" w14:textId="69514925" w:rsidR="00B41638" w:rsidRPr="000B0A88" w:rsidRDefault="00B41638" w:rsidP="000B0A88">
            <w:pPr>
              <w:rPr>
                <w:rFonts w:eastAsia="Times New Roman"/>
              </w:rPr>
            </w:pPr>
            <w:r w:rsidRPr="000B0A88">
              <w:rPr>
                <w:rFonts w:eastAsia="Times New Roman"/>
              </w:rPr>
              <w:t xml:space="preserve">2.Click the three stripes on the top </w:t>
            </w:r>
            <w:r w:rsidR="00994F20" w:rsidRPr="000B0A88">
              <w:rPr>
                <w:rFonts w:eastAsia="Times New Roman"/>
              </w:rPr>
              <w:t>right.</w:t>
            </w:r>
          </w:p>
          <w:p w14:paraId="1EC7B77B" w14:textId="77777777" w:rsidR="00B41638" w:rsidRPr="000B0A88" w:rsidRDefault="00B41638" w:rsidP="000B0A88">
            <w:pPr>
              <w:rPr>
                <w:rFonts w:eastAsia="Times New Roman"/>
              </w:rPr>
            </w:pPr>
            <w:r w:rsidRPr="000B0A88">
              <w:rPr>
                <w:rFonts w:eastAsia="Times New Roman"/>
              </w:rPr>
              <w:t>3.Select the “</w:t>
            </w:r>
            <w:r w:rsidRPr="000B0A88">
              <w:rPr>
                <w:rFonts w:eastAsia="Times New Roman"/>
                <w:rtl/>
              </w:rPr>
              <w:t>תפריט</w:t>
            </w:r>
            <w:r w:rsidRPr="000B0A88">
              <w:rPr>
                <w:rFonts w:eastAsia="Times New Roman"/>
              </w:rPr>
              <w:t>” option.</w:t>
            </w:r>
          </w:p>
          <w:p w14:paraId="6ED6B50F" w14:textId="77777777" w:rsidR="00B41638" w:rsidRPr="000B0A88" w:rsidRDefault="00B41638" w:rsidP="000B0A88">
            <w:pPr>
              <w:rPr>
                <w:rFonts w:eastAsia="Times New Roman"/>
              </w:rPr>
            </w:pPr>
            <w:r w:rsidRPr="000B0A88">
              <w:rPr>
                <w:rFonts w:eastAsia="Times New Roman"/>
              </w:rPr>
              <w:t>4.Select on the “</w:t>
            </w:r>
            <w:r w:rsidRPr="000B0A88">
              <w:rPr>
                <w:rFonts w:eastAsia="Times New Roman"/>
                <w:rtl/>
              </w:rPr>
              <w:t>סלטים וטורטיות</w:t>
            </w:r>
            <w:r w:rsidRPr="000B0A88">
              <w:rPr>
                <w:rFonts w:eastAsia="Times New Roman"/>
              </w:rPr>
              <w:t>” option.</w:t>
            </w:r>
          </w:p>
          <w:p w14:paraId="3DECF650" w14:textId="77777777" w:rsidR="00B41638" w:rsidRPr="000B0A88" w:rsidRDefault="00B41638" w:rsidP="000B0A88">
            <w:pPr>
              <w:rPr>
                <w:rFonts w:eastAsia="Times New Roman"/>
              </w:rPr>
            </w:pPr>
            <w:r w:rsidRPr="000B0A88">
              <w:rPr>
                <w:rFonts w:eastAsia="Times New Roman"/>
              </w:rPr>
              <w:t>5.For example, click on the "</w:t>
            </w:r>
            <w:r w:rsidRPr="000B0A88">
              <w:rPr>
                <w:rFonts w:eastAsia="Times New Roman"/>
                <w:rtl/>
              </w:rPr>
              <w:t>ארוחת סלט ירוק עם שניצל</w:t>
            </w:r>
            <w:r w:rsidRPr="000B0A88">
              <w:rPr>
                <w:rFonts w:eastAsia="Times New Roman"/>
              </w:rPr>
              <w:t>" option and it takes me to the "</w:t>
            </w:r>
            <w:r w:rsidRPr="000B0A88">
              <w:rPr>
                <w:rFonts w:eastAsia="Times New Roman"/>
                <w:rtl/>
              </w:rPr>
              <w:t>התפריט של ברגר קינג</w:t>
            </w:r>
            <w:r w:rsidRPr="000B0A88">
              <w:rPr>
                <w:rFonts w:eastAsia="Times New Roman"/>
              </w:rPr>
              <w:t>".</w:t>
            </w:r>
          </w:p>
          <w:p w14:paraId="46B22A43" w14:textId="77777777" w:rsidR="00B41638" w:rsidRPr="000B0A88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0B0A88">
              <w:rPr>
                <w:b/>
                <w:bCs/>
                <w:color w:val="DE350B"/>
              </w:rPr>
              <w:t>Actual Result:</w:t>
            </w:r>
          </w:p>
          <w:p w14:paraId="3C0C25F4" w14:textId="77777777" w:rsidR="00B41638" w:rsidRPr="000B0A88" w:rsidRDefault="00B41638" w:rsidP="000B0A88">
            <w:pPr>
              <w:rPr>
                <w:rFonts w:eastAsia="Times New Roman"/>
              </w:rPr>
            </w:pPr>
            <w:r w:rsidRPr="000B0A88">
              <w:rPr>
                <w:rFonts w:eastAsia="Times New Roman"/>
              </w:rPr>
              <w:t>Clicking on all the salad options takes me to the "</w:t>
            </w:r>
            <w:r w:rsidRPr="000B0A88">
              <w:rPr>
                <w:rFonts w:eastAsia="Times New Roman"/>
                <w:rtl/>
              </w:rPr>
              <w:t>התפריט של ברגר קינג</w:t>
            </w:r>
            <w:r w:rsidRPr="000B0A88">
              <w:rPr>
                <w:rFonts w:eastAsia="Times New Roman"/>
              </w:rPr>
              <w:t>".</w:t>
            </w:r>
          </w:p>
          <w:p w14:paraId="3918E4C6" w14:textId="77777777" w:rsidR="00B41638" w:rsidRPr="000B0A88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0B0A88">
              <w:rPr>
                <w:b/>
                <w:bCs/>
                <w:color w:val="DE350B"/>
              </w:rPr>
              <w:t>Expected Result:</w:t>
            </w:r>
          </w:p>
          <w:p w14:paraId="0B0D3F53" w14:textId="77777777" w:rsidR="00B41638" w:rsidRPr="000B0A88" w:rsidRDefault="00B41638" w:rsidP="000B0A88">
            <w:pPr>
              <w:rPr>
                <w:rFonts w:eastAsia="Times New Roman"/>
              </w:rPr>
            </w:pPr>
            <w:r w:rsidRPr="000B0A88">
              <w:rPr>
                <w:rFonts w:eastAsia="Times New Roman"/>
              </w:rPr>
              <w:t>Clicking on an item will open an option for me to order the item.</w:t>
            </w:r>
          </w:p>
          <w:p w14:paraId="1642F9E5" w14:textId="77777777" w:rsidR="00B41638" w:rsidRDefault="00B41638" w:rsidP="00B41638">
            <w:pPr>
              <w:rPr>
                <w:rFonts w:eastAsia="Times New Roman"/>
              </w:rPr>
            </w:pPr>
          </w:p>
        </w:tc>
      </w:tr>
    </w:tbl>
    <w:p w14:paraId="28B64CDF" w14:textId="5E27E91D" w:rsidR="00B41638" w:rsidRDefault="00B41638" w:rsidP="00B41638">
      <w:pPr>
        <w:rPr>
          <w:rFonts w:eastAsia="Times New Roman"/>
        </w:rPr>
      </w:pPr>
    </w:p>
    <w:p w14:paraId="74AFE246" w14:textId="77777777" w:rsidR="00B41638" w:rsidRDefault="00B41638" w:rsidP="00B41638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00CCE60A" w14:textId="77777777" w:rsidTr="00B41638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887A6A" w14:textId="77777777" w:rsidR="00B41638" w:rsidRDefault="00B41638" w:rsidP="00B41638">
            <w:pPr>
              <w:pStyle w:val="3"/>
              <w:rPr>
                <w:rFonts w:eastAsia="Times New Roman"/>
              </w:rPr>
            </w:pPr>
            <w:bookmarkStart w:id="50" w:name="_[BK-26]_Clicking_on"/>
            <w:bookmarkEnd w:id="50"/>
            <w:r>
              <w:rPr>
                <w:rFonts w:eastAsia="Times New Roman"/>
              </w:rPr>
              <w:t>[BK-26] </w:t>
            </w:r>
            <w:hyperlink r:id="rId124" w:history="1">
              <w:r>
                <w:rPr>
                  <w:rStyle w:val="Hyperlink"/>
                  <w:rFonts w:eastAsia="Times New Roman"/>
                </w:rPr>
                <w:t>Clicking on the items in the "</w:t>
              </w:r>
              <w:r>
                <w:rPr>
                  <w:rStyle w:val="Hyperlink"/>
                  <w:rFonts w:eastAsia="Times New Roman"/>
                  <w:rtl/>
                </w:rPr>
                <w:t>צמחוני</w:t>
              </w:r>
              <w:r>
                <w:rPr>
                  <w:rStyle w:val="Hyperlink"/>
                  <w:rFonts w:eastAsia="Times New Roman"/>
                </w:rPr>
                <w:t>" category brings me to the "</w:t>
              </w:r>
              <w:r>
                <w:rPr>
                  <w:rStyle w:val="Hyperlink"/>
                  <w:rFonts w:eastAsia="Times New Roman"/>
                  <w:rtl/>
                </w:rPr>
                <w:t>התפריט של ברגר קינג</w:t>
              </w:r>
              <w:r>
                <w:rPr>
                  <w:rStyle w:val="Hyperlink"/>
                  <w:rFonts w:eastAsia="Times New Roman"/>
                </w:rPr>
                <w:t>"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12/Jul/24  Updated: 12/Jul/24 </w:t>
            </w:r>
          </w:p>
        </w:tc>
      </w:tr>
      <w:tr w:rsidR="00B41638" w14:paraId="1E5E89B7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A1C39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D8FC9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B41638" w14:paraId="0ABEDADE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D6040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664701" w14:textId="77777777" w:rsidR="00B41638" w:rsidRDefault="0050732B" w:rsidP="00B41638">
            <w:pPr>
              <w:rPr>
                <w:rFonts w:eastAsia="Times New Roman"/>
              </w:rPr>
            </w:pPr>
            <w:hyperlink r:id="rId125" w:history="1">
              <w:r w:rsidR="00B41638">
                <w:rPr>
                  <w:rStyle w:val="Hyperlink"/>
                  <w:rFonts w:eastAsia="Times New Roman"/>
                </w:rPr>
                <w:t>Burger King</w:t>
              </w:r>
            </w:hyperlink>
          </w:p>
        </w:tc>
      </w:tr>
      <w:tr w:rsidR="00B41638" w14:paraId="37D14DFF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DF208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EFEFD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3B8400AE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A9F44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0CE39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35E8ACA2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1AF17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AE75C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3A3380D1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2703"/>
        <w:gridCol w:w="1802"/>
        <w:gridCol w:w="2703"/>
      </w:tblGrid>
      <w:tr w:rsidR="00B41638" w14:paraId="62EAC7BF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E1B41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C6618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9807A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697CE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Medium </w:t>
            </w:r>
          </w:p>
        </w:tc>
      </w:tr>
      <w:tr w:rsidR="00B41638" w14:paraId="1B6B7F0F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FDCBF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85C96D" w14:textId="77777777" w:rsidR="00B41638" w:rsidRDefault="0050732B" w:rsidP="00B41638">
            <w:pPr>
              <w:rPr>
                <w:rFonts w:eastAsia="Times New Roman"/>
              </w:rPr>
            </w:pPr>
            <w:hyperlink r:id="rId126" w:history="1">
              <w:r w:rsidR="00B41638">
                <w:rPr>
                  <w:rStyle w:val="Hyperlink"/>
                  <w:rFonts w:eastAsia="Times New Roman"/>
                </w:rPr>
                <w:t xml:space="preserve">Rita Petrenko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8D0B2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F1A59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B41638" w14:paraId="1EF6DA1E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F6221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85A1D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9DBF3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BE921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B41638" w14:paraId="282E94D6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1A641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7E091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68C0F6A8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10B06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4C576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3E229A21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C383B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A1E6D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029A805E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7FC8C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45ECC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5770A19D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3B4E5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Environment: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3968A8" w14:textId="77777777" w:rsidR="00B41638" w:rsidRDefault="00B41638" w:rsidP="00B41638">
            <w:pPr>
              <w:pStyle w:val="NormalWeb"/>
            </w:pPr>
            <w:r>
              <w:t>Android Ver 11: Realme GT Neo2 5G:RMX3370_11_A.098i</w:t>
            </w:r>
          </w:p>
        </w:tc>
      </w:tr>
    </w:tbl>
    <w:p w14:paraId="16F4E0CD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768CC8E1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60C70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Attachments: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F437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anchor distT="0" distB="0" distL="114300" distR="114300" simplePos="0" relativeHeight="251684864" behindDoc="0" locked="0" layoutInCell="1" allowOverlap="1" wp14:anchorId="6678461C" wp14:editId="2F26936A">
                  <wp:simplePos x="0" y="0"/>
                  <wp:positionH relativeFrom="column">
                    <wp:posOffset>-14605</wp:posOffset>
                  </wp:positionH>
                  <wp:positionV relativeFrom="page">
                    <wp:posOffset>3175</wp:posOffset>
                  </wp:positionV>
                  <wp:extent cx="2222500" cy="4241800"/>
                  <wp:effectExtent l="0" t="0" r="6350" b="6350"/>
                  <wp:wrapTopAndBottom/>
                  <wp:docPr id="69" name="תמונה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bug 26.jfif"/>
                          <pic:cNvPicPr/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2500" cy="4241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41638" w14:paraId="6391B8E2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0361F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Severity: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C00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D20EE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S3-Major </w:t>
            </w:r>
          </w:p>
        </w:tc>
      </w:tr>
    </w:tbl>
    <w:p w14:paraId="686EAC90" w14:textId="77777777" w:rsidR="00B41638" w:rsidRDefault="00B41638" w:rsidP="00B41638">
      <w:pPr>
        <w:rPr>
          <w:rFonts w:eastAsia="Times New Roman"/>
        </w:rPr>
      </w:pPr>
    </w:p>
    <w:p w14:paraId="78DEF0D1" w14:textId="77777777" w:rsidR="00B41638" w:rsidRDefault="00B41638" w:rsidP="00B41638">
      <w:pPr>
        <w:rPr>
          <w:rFonts w:eastAsia="Times New Roman"/>
        </w:rPr>
      </w:pPr>
    </w:p>
    <w:p w14:paraId="1BC98055" w14:textId="77777777" w:rsidR="00B41638" w:rsidRDefault="00B41638" w:rsidP="00B41638">
      <w:pPr>
        <w:rPr>
          <w:rFonts w:eastAsia="Times New Roman"/>
        </w:rPr>
      </w:pPr>
    </w:p>
    <w:p w14:paraId="1C4D00D7" w14:textId="77777777" w:rsidR="00B41638" w:rsidRDefault="00B41638" w:rsidP="00B41638">
      <w:pPr>
        <w:rPr>
          <w:rFonts w:eastAsia="Times New Roman"/>
        </w:rPr>
      </w:pPr>
    </w:p>
    <w:p w14:paraId="51260847" w14:textId="77777777" w:rsidR="00B41638" w:rsidRDefault="00B41638" w:rsidP="00B41638">
      <w:pPr>
        <w:rPr>
          <w:rFonts w:eastAsia="Times New Roman"/>
        </w:rPr>
      </w:pPr>
    </w:p>
    <w:p w14:paraId="3B187345" w14:textId="77777777" w:rsidR="00B41638" w:rsidRDefault="00B41638" w:rsidP="00B41638">
      <w:pPr>
        <w:rPr>
          <w:rFonts w:eastAsia="Times New Roman"/>
        </w:rPr>
      </w:pPr>
    </w:p>
    <w:p w14:paraId="340AF1FD" w14:textId="77777777" w:rsidR="00B41638" w:rsidRDefault="00B41638" w:rsidP="00B41638">
      <w:pPr>
        <w:rPr>
          <w:rFonts w:eastAsia="Times New Roman"/>
        </w:rPr>
      </w:pPr>
    </w:p>
    <w:p w14:paraId="22F23B2C" w14:textId="77777777" w:rsidR="00B41638" w:rsidRDefault="00B41638" w:rsidP="00B41638">
      <w:pPr>
        <w:rPr>
          <w:rFonts w:eastAsia="Times New Roman"/>
        </w:rPr>
      </w:pPr>
    </w:p>
    <w:p w14:paraId="41D4CCAB" w14:textId="77777777" w:rsidR="00B41638" w:rsidRDefault="00B41638" w:rsidP="00B41638">
      <w:pPr>
        <w:rPr>
          <w:rFonts w:eastAsia="Times New Roman"/>
        </w:rPr>
      </w:pPr>
    </w:p>
    <w:p w14:paraId="1BBC931E" w14:textId="77777777" w:rsidR="00B41638" w:rsidRDefault="00B41638" w:rsidP="00B41638">
      <w:pPr>
        <w:rPr>
          <w:rFonts w:eastAsia="Times New Roman"/>
        </w:rPr>
      </w:pPr>
    </w:p>
    <w:p w14:paraId="2C6494F4" w14:textId="77777777" w:rsidR="00B41638" w:rsidRDefault="00B41638" w:rsidP="00B41638">
      <w:pPr>
        <w:rPr>
          <w:rFonts w:eastAsia="Times New Roman"/>
        </w:rPr>
      </w:pPr>
    </w:p>
    <w:p w14:paraId="29B3312E" w14:textId="77777777" w:rsidR="00B41638" w:rsidRDefault="00B41638" w:rsidP="00B41638">
      <w:pPr>
        <w:rPr>
          <w:rFonts w:eastAsia="Times New Roman"/>
        </w:rPr>
      </w:pPr>
    </w:p>
    <w:p w14:paraId="5A7271B3" w14:textId="77777777" w:rsidR="00B41638" w:rsidRDefault="00B41638" w:rsidP="00B41638">
      <w:pPr>
        <w:rPr>
          <w:rFonts w:eastAsia="Times New Roman"/>
        </w:rPr>
      </w:pPr>
    </w:p>
    <w:p w14:paraId="0F5BB983" w14:textId="77777777" w:rsidR="00B41638" w:rsidRDefault="00B41638" w:rsidP="00B41638">
      <w:pPr>
        <w:rPr>
          <w:rFonts w:eastAsia="Times New Roman"/>
        </w:rPr>
      </w:pPr>
    </w:p>
    <w:p w14:paraId="4CE887D1" w14:textId="77777777" w:rsidR="00B41638" w:rsidRDefault="00B41638" w:rsidP="00B41638">
      <w:pPr>
        <w:rPr>
          <w:rFonts w:eastAsia="Times New Roman"/>
        </w:rPr>
      </w:pPr>
    </w:p>
    <w:p w14:paraId="0FAF43BB" w14:textId="77777777" w:rsidR="00B41638" w:rsidRDefault="00B41638" w:rsidP="00B41638">
      <w:pPr>
        <w:rPr>
          <w:rFonts w:eastAsia="Times New Roman"/>
        </w:rPr>
      </w:pPr>
    </w:p>
    <w:p w14:paraId="51C61880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20" w:type="dxa"/>
          <w:left w:w="20" w:type="dxa"/>
          <w:bottom w:w="20" w:type="dxa"/>
          <w:right w:w="20" w:type="dxa"/>
        </w:tblCellMar>
        <w:tblLook w:val="04A0" w:firstRow="1" w:lastRow="0" w:firstColumn="1" w:lastColumn="0" w:noHBand="0" w:noVBand="1"/>
      </w:tblPr>
      <w:tblGrid>
        <w:gridCol w:w="1186"/>
        <w:gridCol w:w="7840"/>
      </w:tblGrid>
      <w:tr w:rsidR="00B41638" w14:paraId="029A6B8E" w14:textId="77777777" w:rsidTr="00B41638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37A6CFDA" w14:textId="77777777" w:rsidR="00B41638" w:rsidRDefault="00B41638" w:rsidP="00B41638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1580A08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791CCF45" w14:textId="77777777" w:rsidR="00B41638" w:rsidRDefault="00B41638" w:rsidP="00B41638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B41638" w14:paraId="51995C4D" w14:textId="77777777" w:rsidTr="00B41638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1487C1C" w14:textId="77777777" w:rsidR="00B41638" w:rsidRPr="00B47258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B47258">
              <w:rPr>
                <w:b/>
                <w:bCs/>
                <w:color w:val="DE350B"/>
              </w:rPr>
              <w:t>Steps to Reproduce:</w:t>
            </w:r>
          </w:p>
          <w:p w14:paraId="34CE1A42" w14:textId="77777777" w:rsidR="00B41638" w:rsidRPr="00B47258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B47258">
              <w:rPr>
                <w:rFonts w:asciiTheme="minorHAnsi" w:eastAsia="Times New Roman" w:hAnsiTheme="minorHAnsi" w:cstheme="minorBidi"/>
                <w:sz w:val="22"/>
                <w:szCs w:val="22"/>
              </w:rPr>
              <w:t>1.Enter the application “Burger King” on the Mobile.</w:t>
            </w:r>
          </w:p>
          <w:p w14:paraId="61D238E1" w14:textId="3A982B4B" w:rsidR="00B41638" w:rsidRPr="00B47258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B47258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2.Click the three stripes on the top </w:t>
            </w:r>
            <w:r w:rsidR="00B47258" w:rsidRPr="00B47258">
              <w:rPr>
                <w:rFonts w:asciiTheme="minorHAnsi" w:eastAsia="Times New Roman" w:hAnsiTheme="minorHAnsi" w:cstheme="minorBidi"/>
                <w:sz w:val="22"/>
                <w:szCs w:val="22"/>
              </w:rPr>
              <w:t>right.</w:t>
            </w:r>
          </w:p>
          <w:p w14:paraId="58DD06F3" w14:textId="77777777" w:rsidR="00B41638" w:rsidRPr="00B47258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B47258">
              <w:rPr>
                <w:rFonts w:asciiTheme="minorHAnsi" w:eastAsia="Times New Roman" w:hAnsiTheme="minorHAnsi" w:cstheme="minorBidi"/>
                <w:sz w:val="22"/>
                <w:szCs w:val="22"/>
              </w:rPr>
              <w:t>3.Select the “</w:t>
            </w:r>
            <w:r w:rsidRPr="00B47258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תפריט</w:t>
            </w:r>
            <w:r w:rsidRPr="00B47258">
              <w:rPr>
                <w:rFonts w:asciiTheme="minorHAnsi" w:eastAsia="Times New Roman" w:hAnsiTheme="minorHAnsi" w:cstheme="minorBidi"/>
                <w:sz w:val="22"/>
                <w:szCs w:val="22"/>
              </w:rPr>
              <w:t>” option.</w:t>
            </w:r>
          </w:p>
          <w:p w14:paraId="326071BE" w14:textId="77777777" w:rsidR="00B41638" w:rsidRPr="00B47258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B47258">
              <w:rPr>
                <w:rFonts w:asciiTheme="minorHAnsi" w:eastAsia="Times New Roman" w:hAnsiTheme="minorHAnsi" w:cstheme="minorBidi"/>
                <w:sz w:val="22"/>
                <w:szCs w:val="22"/>
              </w:rPr>
              <w:t>4.Select on the “</w:t>
            </w:r>
            <w:r w:rsidRPr="00B47258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צמחוני</w:t>
            </w:r>
            <w:r w:rsidRPr="00B47258">
              <w:rPr>
                <w:rFonts w:asciiTheme="minorHAnsi" w:eastAsia="Times New Roman" w:hAnsiTheme="minorHAnsi" w:cstheme="minorBidi"/>
                <w:sz w:val="22"/>
                <w:szCs w:val="22"/>
              </w:rPr>
              <w:t>” option.</w:t>
            </w:r>
          </w:p>
          <w:p w14:paraId="38F85B38" w14:textId="77777777" w:rsidR="00B41638" w:rsidRPr="00B47258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B47258">
              <w:rPr>
                <w:rFonts w:asciiTheme="minorHAnsi" w:eastAsia="Times New Roman" w:hAnsiTheme="minorHAnsi" w:cstheme="minorBidi"/>
                <w:sz w:val="22"/>
                <w:szCs w:val="22"/>
              </w:rPr>
              <w:t>5.Click one of the options for example to “</w:t>
            </w:r>
            <w:r w:rsidRPr="00B47258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ארוחת נגטס תירס-9 יח</w:t>
            </w:r>
            <w:r w:rsidRPr="00B47258">
              <w:rPr>
                <w:rFonts w:asciiTheme="minorHAnsi" w:eastAsia="Times New Roman" w:hAnsiTheme="minorHAnsi" w:cstheme="minorBidi"/>
                <w:sz w:val="22"/>
                <w:szCs w:val="22"/>
              </w:rPr>
              <w:t>'”.</w:t>
            </w:r>
          </w:p>
          <w:p w14:paraId="2AD03AFA" w14:textId="77777777" w:rsidR="00B41638" w:rsidRPr="00B47258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B47258">
              <w:rPr>
                <w:rFonts w:asciiTheme="minorHAnsi" w:eastAsia="Times New Roman" w:hAnsiTheme="minorHAnsi" w:cstheme="minorBidi"/>
                <w:sz w:val="22"/>
                <w:szCs w:val="22"/>
              </w:rPr>
              <w:t>6.Brings me to the "</w:t>
            </w:r>
            <w:r w:rsidRPr="00B47258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התפריט של ברגר קינג</w:t>
            </w:r>
            <w:r w:rsidRPr="00B47258">
              <w:rPr>
                <w:rFonts w:asciiTheme="minorHAnsi" w:eastAsia="Times New Roman" w:hAnsiTheme="minorHAnsi" w:cstheme="minorBidi"/>
                <w:sz w:val="22"/>
                <w:szCs w:val="22"/>
              </w:rPr>
              <w:t>".</w:t>
            </w:r>
          </w:p>
          <w:p w14:paraId="1173552D" w14:textId="77777777" w:rsidR="00B41638" w:rsidRPr="00B47258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B47258">
              <w:rPr>
                <w:b/>
                <w:bCs/>
                <w:color w:val="DE350B"/>
              </w:rPr>
              <w:t>Actual Result:</w:t>
            </w:r>
          </w:p>
          <w:p w14:paraId="10975659" w14:textId="786D9416" w:rsidR="00B41638" w:rsidRPr="00B47258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B47258">
              <w:rPr>
                <w:rFonts w:asciiTheme="minorHAnsi" w:eastAsia="Times New Roman" w:hAnsiTheme="minorHAnsi" w:cstheme="minorBidi"/>
                <w:sz w:val="22"/>
                <w:szCs w:val="22"/>
              </w:rPr>
              <w:t>Clicking on the items in the "</w:t>
            </w:r>
            <w:r w:rsidRPr="00B47258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צמחוני</w:t>
            </w:r>
            <w:r w:rsidRPr="00B47258">
              <w:rPr>
                <w:rFonts w:asciiTheme="minorHAnsi" w:eastAsia="Times New Roman" w:hAnsiTheme="minorHAnsi" w:cstheme="minorBidi"/>
                <w:sz w:val="22"/>
                <w:szCs w:val="22"/>
              </w:rPr>
              <w:t>" category brings me to the "</w:t>
            </w:r>
            <w:r w:rsidRPr="00B47258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התפריט של ברגר קינג</w:t>
            </w:r>
            <w:r w:rsidRPr="00B47258">
              <w:rPr>
                <w:rFonts w:asciiTheme="minorHAnsi" w:eastAsia="Times New Roman" w:hAnsiTheme="minorHAnsi" w:cstheme="minorBidi"/>
                <w:sz w:val="22"/>
                <w:szCs w:val="22"/>
              </w:rPr>
              <w:t>"</w:t>
            </w:r>
            <w:r w:rsidR="00B47258">
              <w:rPr>
                <w:rFonts w:asciiTheme="minorHAnsi" w:eastAsia="Times New Roman" w:hAnsiTheme="minorHAnsi" w:cstheme="minorBidi"/>
                <w:sz w:val="22"/>
                <w:szCs w:val="22"/>
              </w:rPr>
              <w:t>.</w:t>
            </w:r>
          </w:p>
          <w:p w14:paraId="18D85440" w14:textId="77777777" w:rsidR="00B41638" w:rsidRPr="00B47258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B47258">
              <w:rPr>
                <w:b/>
                <w:bCs/>
                <w:color w:val="DE350B"/>
              </w:rPr>
              <w:t>Expected Result:</w:t>
            </w:r>
          </w:p>
          <w:p w14:paraId="3E24CC67" w14:textId="77777777" w:rsidR="00B41638" w:rsidRPr="00B47258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B47258">
              <w:rPr>
                <w:rFonts w:asciiTheme="minorHAnsi" w:eastAsia="Times New Roman" w:hAnsiTheme="minorHAnsi" w:cstheme="minorBidi"/>
                <w:sz w:val="22"/>
                <w:szCs w:val="22"/>
              </w:rPr>
              <w:t>Clicking on an item will open an option for me to order the item.</w:t>
            </w:r>
          </w:p>
          <w:p w14:paraId="24C26B41" w14:textId="77777777" w:rsidR="00B41638" w:rsidRDefault="00B41638" w:rsidP="00B41638">
            <w:pPr>
              <w:rPr>
                <w:rFonts w:eastAsia="Times New Roman"/>
              </w:rPr>
            </w:pPr>
          </w:p>
        </w:tc>
      </w:tr>
    </w:tbl>
    <w:p w14:paraId="0376DEF4" w14:textId="44805280" w:rsidR="00B41638" w:rsidRDefault="00B41638" w:rsidP="00B41638">
      <w:pPr>
        <w:rPr>
          <w:rFonts w:eastAsia="Times New Roman"/>
        </w:rPr>
      </w:pPr>
    </w:p>
    <w:p w14:paraId="0253D61D" w14:textId="77777777" w:rsidR="00B41638" w:rsidRDefault="00B41638" w:rsidP="00B41638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5C81139F" w14:textId="77777777" w:rsidTr="00B41638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49D519" w14:textId="77777777" w:rsidR="00B41638" w:rsidRDefault="00B41638" w:rsidP="00B41638">
            <w:pPr>
              <w:pStyle w:val="3"/>
              <w:rPr>
                <w:rFonts w:eastAsia="Times New Roman"/>
              </w:rPr>
            </w:pPr>
            <w:bookmarkStart w:id="51" w:name="_[BK-25]_Clicking_on"/>
            <w:bookmarkEnd w:id="51"/>
            <w:r>
              <w:rPr>
                <w:rFonts w:eastAsia="Times New Roman"/>
              </w:rPr>
              <w:t>[BK-25] </w:t>
            </w:r>
            <w:hyperlink r:id="rId128" w:history="1">
              <w:r>
                <w:rPr>
                  <w:rStyle w:val="Hyperlink"/>
                  <w:rFonts w:eastAsia="Times New Roman"/>
                </w:rPr>
                <w:t>Clicking on several items in "Veggie Kings" brings me to the "</w:t>
              </w:r>
              <w:r>
                <w:rPr>
                  <w:rStyle w:val="Hyperlink"/>
                  <w:rFonts w:eastAsia="Times New Roman"/>
                  <w:rtl/>
                </w:rPr>
                <w:t>התפריט של ברגר קינג</w:t>
              </w:r>
              <w:r>
                <w:rPr>
                  <w:rStyle w:val="Hyperlink"/>
                  <w:rFonts w:eastAsia="Times New Roman"/>
                </w:rPr>
                <w:t>"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12/Jul/24  Updated: 12/Jul/24 </w:t>
            </w:r>
          </w:p>
        </w:tc>
      </w:tr>
      <w:tr w:rsidR="00B41638" w14:paraId="1F26EF32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DAAF0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A5BF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B41638" w14:paraId="2286E18D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B30A3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9A8FAD" w14:textId="77777777" w:rsidR="00B41638" w:rsidRDefault="0050732B" w:rsidP="00B41638">
            <w:pPr>
              <w:rPr>
                <w:rFonts w:eastAsia="Times New Roman"/>
              </w:rPr>
            </w:pPr>
            <w:hyperlink r:id="rId129" w:history="1">
              <w:r w:rsidR="00B41638">
                <w:rPr>
                  <w:rStyle w:val="Hyperlink"/>
                  <w:rFonts w:eastAsia="Times New Roman"/>
                </w:rPr>
                <w:t>Burger King</w:t>
              </w:r>
            </w:hyperlink>
          </w:p>
        </w:tc>
      </w:tr>
      <w:tr w:rsidR="00B41638" w14:paraId="58CD71CD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87A1E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5A35C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49CFBF83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9397E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36FE8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13D95255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F2D41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BF457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133847C5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2703"/>
        <w:gridCol w:w="1802"/>
        <w:gridCol w:w="2703"/>
      </w:tblGrid>
      <w:tr w:rsidR="00B41638" w14:paraId="579F9781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260F9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3097C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3A8BA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0D270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Medium </w:t>
            </w:r>
          </w:p>
        </w:tc>
      </w:tr>
      <w:tr w:rsidR="00B41638" w14:paraId="3A06D743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8406C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04F51C" w14:textId="77777777" w:rsidR="00B41638" w:rsidRDefault="0050732B" w:rsidP="00B41638">
            <w:pPr>
              <w:rPr>
                <w:rFonts w:eastAsia="Times New Roman"/>
              </w:rPr>
            </w:pPr>
            <w:hyperlink r:id="rId130" w:history="1">
              <w:r w:rsidR="00B41638">
                <w:rPr>
                  <w:rStyle w:val="Hyperlink"/>
                  <w:rFonts w:eastAsia="Times New Roman"/>
                </w:rPr>
                <w:t xml:space="preserve">Rita Petrenko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3BED7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11D43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B41638" w14:paraId="4399CB07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7CEF4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F4F4C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602D2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B1BC8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B41638" w14:paraId="306616EB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0EA96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86AB4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628D25AD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89F17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012FA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1175F025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EB572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7B764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72AFF189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8A674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A8CC3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0F3DD9DF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D2099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Environment: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C679DD" w14:textId="77777777" w:rsidR="00B41638" w:rsidRDefault="00B41638" w:rsidP="00B41638">
            <w:pPr>
              <w:pStyle w:val="NormalWeb"/>
            </w:pPr>
            <w:r>
              <w:t>Android Ver 11: Realme GT Neo2 5G:RMX3370_11_A.098i</w:t>
            </w:r>
          </w:p>
        </w:tc>
      </w:tr>
    </w:tbl>
    <w:p w14:paraId="52DBF788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08D28FFF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B40D1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Attachments: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67591E" w14:textId="4527FF0C" w:rsidR="00B41638" w:rsidRDefault="00EB30A3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anchor distT="0" distB="0" distL="114300" distR="114300" simplePos="0" relativeHeight="251685888" behindDoc="0" locked="0" layoutInCell="1" allowOverlap="1" wp14:anchorId="63C72A65" wp14:editId="230DB25C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5080</wp:posOffset>
                  </wp:positionV>
                  <wp:extent cx="2014855" cy="4585970"/>
                  <wp:effectExtent l="0" t="0" r="4445" b="5080"/>
                  <wp:wrapTopAndBottom/>
                  <wp:docPr id="76" name="תמונה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bug 25.jfif"/>
                          <pic:cNvPicPr/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4855" cy="4585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41638">
              <w:rPr>
                <w:rFonts w:eastAsia="Times New Roman"/>
                <w:noProof/>
              </w:rPr>
              <w:drawing>
                <wp:anchor distT="0" distB="0" distL="114300" distR="114300" simplePos="0" relativeHeight="251686912" behindDoc="0" locked="0" layoutInCell="1" allowOverlap="1" wp14:anchorId="75F20AEB" wp14:editId="4F7BDD1E">
                  <wp:simplePos x="0" y="0"/>
                  <wp:positionH relativeFrom="column">
                    <wp:posOffset>2331720</wp:posOffset>
                  </wp:positionH>
                  <wp:positionV relativeFrom="page">
                    <wp:posOffset>15875</wp:posOffset>
                  </wp:positionV>
                  <wp:extent cx="2374900" cy="4616450"/>
                  <wp:effectExtent l="0" t="0" r="6350" b="0"/>
                  <wp:wrapTopAndBottom/>
                  <wp:docPr id="74" name="תמונה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bug 25 b.jfif"/>
                          <pic:cNvPicPr/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4900" cy="461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41638">
              <w:rPr>
                <w:rFonts w:eastAsia="Times New Roman"/>
              </w:rPr>
              <w:t>S</w:t>
            </w:r>
          </w:p>
        </w:tc>
      </w:tr>
      <w:tr w:rsidR="00B41638" w14:paraId="0B74E7CC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AD0A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Severity: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C00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5448A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S3-Major </w:t>
            </w:r>
          </w:p>
        </w:tc>
      </w:tr>
    </w:tbl>
    <w:p w14:paraId="1EED3382" w14:textId="77777777" w:rsidR="00B41638" w:rsidRDefault="00B41638" w:rsidP="00B41638">
      <w:pPr>
        <w:rPr>
          <w:rFonts w:eastAsia="Times New Roman"/>
        </w:rPr>
      </w:pPr>
    </w:p>
    <w:p w14:paraId="0CDDD720" w14:textId="77777777" w:rsidR="00B41638" w:rsidRDefault="00B41638" w:rsidP="00B41638">
      <w:pPr>
        <w:rPr>
          <w:rFonts w:eastAsia="Times New Roman"/>
        </w:rPr>
      </w:pPr>
    </w:p>
    <w:p w14:paraId="35929262" w14:textId="77777777" w:rsidR="00B41638" w:rsidRDefault="00B41638" w:rsidP="00B41638">
      <w:pPr>
        <w:rPr>
          <w:rFonts w:eastAsia="Times New Roman"/>
        </w:rPr>
      </w:pPr>
    </w:p>
    <w:p w14:paraId="53069670" w14:textId="77777777" w:rsidR="00B41638" w:rsidRDefault="00B41638" w:rsidP="00B41638">
      <w:pPr>
        <w:rPr>
          <w:rFonts w:eastAsia="Times New Roman"/>
        </w:rPr>
      </w:pPr>
    </w:p>
    <w:p w14:paraId="3EC6228D" w14:textId="77777777" w:rsidR="00B41638" w:rsidRDefault="00B41638" w:rsidP="00B41638">
      <w:pPr>
        <w:rPr>
          <w:rFonts w:eastAsia="Times New Roman"/>
        </w:rPr>
      </w:pPr>
    </w:p>
    <w:p w14:paraId="52284939" w14:textId="77777777" w:rsidR="00B41638" w:rsidRDefault="00B41638" w:rsidP="00B41638">
      <w:pPr>
        <w:rPr>
          <w:rFonts w:eastAsia="Times New Roman"/>
        </w:rPr>
      </w:pPr>
    </w:p>
    <w:p w14:paraId="6E8DECEA" w14:textId="77777777" w:rsidR="00B41638" w:rsidRDefault="00B41638" w:rsidP="00B41638">
      <w:pPr>
        <w:rPr>
          <w:rFonts w:eastAsia="Times New Roman"/>
        </w:rPr>
      </w:pPr>
    </w:p>
    <w:p w14:paraId="55C6CBB6" w14:textId="77777777" w:rsidR="00B41638" w:rsidRDefault="00B41638" w:rsidP="00B41638">
      <w:pPr>
        <w:rPr>
          <w:rFonts w:eastAsia="Times New Roman"/>
        </w:rPr>
      </w:pPr>
    </w:p>
    <w:p w14:paraId="4681E4F3" w14:textId="77777777" w:rsidR="00B41638" w:rsidRDefault="00B41638" w:rsidP="00B41638">
      <w:pPr>
        <w:rPr>
          <w:rFonts w:eastAsia="Times New Roman"/>
        </w:rPr>
      </w:pPr>
    </w:p>
    <w:p w14:paraId="00392455" w14:textId="77777777" w:rsidR="00B41638" w:rsidRDefault="00B41638" w:rsidP="00B41638">
      <w:pPr>
        <w:rPr>
          <w:rFonts w:eastAsia="Times New Roman"/>
        </w:rPr>
      </w:pPr>
    </w:p>
    <w:p w14:paraId="64F61994" w14:textId="77777777" w:rsidR="00B41638" w:rsidRDefault="00B41638" w:rsidP="00B41638">
      <w:pPr>
        <w:rPr>
          <w:rFonts w:eastAsia="Times New Roman"/>
        </w:rPr>
      </w:pPr>
    </w:p>
    <w:p w14:paraId="50403568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20" w:type="dxa"/>
          <w:left w:w="20" w:type="dxa"/>
          <w:bottom w:w="20" w:type="dxa"/>
          <w:right w:w="20" w:type="dxa"/>
        </w:tblCellMar>
        <w:tblLook w:val="04A0" w:firstRow="1" w:lastRow="0" w:firstColumn="1" w:lastColumn="0" w:noHBand="0" w:noVBand="1"/>
      </w:tblPr>
      <w:tblGrid>
        <w:gridCol w:w="1186"/>
        <w:gridCol w:w="7840"/>
      </w:tblGrid>
      <w:tr w:rsidR="00B41638" w14:paraId="193395BF" w14:textId="77777777" w:rsidTr="00B41638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4A4DAD2C" w14:textId="77777777" w:rsidR="00B41638" w:rsidRDefault="00B41638" w:rsidP="00B41638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20F95B6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6B047D60" w14:textId="77777777" w:rsidR="00B41638" w:rsidRDefault="00B41638" w:rsidP="00B41638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B41638" w14:paraId="50D53103" w14:textId="77777777" w:rsidTr="00B41638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64AC689" w14:textId="77777777" w:rsidR="00B41638" w:rsidRPr="00B47258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B47258">
              <w:rPr>
                <w:b/>
                <w:bCs/>
                <w:color w:val="DE350B"/>
              </w:rPr>
              <w:t>Steps to Reproduce:</w:t>
            </w:r>
          </w:p>
          <w:p w14:paraId="1DAF3696" w14:textId="77777777" w:rsidR="00B41638" w:rsidRPr="00B47258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B47258">
              <w:rPr>
                <w:rFonts w:asciiTheme="minorHAnsi" w:eastAsia="Times New Roman" w:hAnsiTheme="minorHAnsi" w:cstheme="minorBidi"/>
                <w:sz w:val="22"/>
                <w:szCs w:val="22"/>
              </w:rPr>
              <w:t>1.Enter the application “Burger King” on the Mobile.</w:t>
            </w:r>
          </w:p>
          <w:p w14:paraId="65CDD089" w14:textId="5BDB51C2" w:rsidR="00B41638" w:rsidRPr="00B47258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B47258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2.Click the three stripes on the top </w:t>
            </w:r>
            <w:r w:rsidR="00B47258" w:rsidRPr="00B47258">
              <w:rPr>
                <w:rFonts w:asciiTheme="minorHAnsi" w:eastAsia="Times New Roman" w:hAnsiTheme="minorHAnsi" w:cstheme="minorBidi"/>
                <w:sz w:val="22"/>
                <w:szCs w:val="22"/>
              </w:rPr>
              <w:t>right.</w:t>
            </w:r>
          </w:p>
          <w:p w14:paraId="23C612E1" w14:textId="77777777" w:rsidR="00B41638" w:rsidRPr="00B47258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B47258">
              <w:rPr>
                <w:rFonts w:asciiTheme="minorHAnsi" w:eastAsia="Times New Roman" w:hAnsiTheme="minorHAnsi" w:cstheme="minorBidi"/>
                <w:sz w:val="22"/>
                <w:szCs w:val="22"/>
              </w:rPr>
              <w:t>3.Select the “</w:t>
            </w:r>
            <w:r w:rsidRPr="00B47258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תפריט</w:t>
            </w:r>
            <w:r w:rsidRPr="00B47258">
              <w:rPr>
                <w:rFonts w:asciiTheme="minorHAnsi" w:eastAsia="Times New Roman" w:hAnsiTheme="minorHAnsi" w:cstheme="minorBidi"/>
                <w:sz w:val="22"/>
                <w:szCs w:val="22"/>
              </w:rPr>
              <w:t>” option.</w:t>
            </w:r>
          </w:p>
          <w:p w14:paraId="00CF05ED" w14:textId="77777777" w:rsidR="00B41638" w:rsidRPr="00B47258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B47258">
              <w:rPr>
                <w:rFonts w:asciiTheme="minorHAnsi" w:eastAsia="Times New Roman" w:hAnsiTheme="minorHAnsi" w:cstheme="minorBidi"/>
                <w:sz w:val="22"/>
                <w:szCs w:val="22"/>
              </w:rPr>
              <w:t>4.Select on the “VEGGIE KINGS” option.</w:t>
            </w:r>
          </w:p>
          <w:p w14:paraId="212313D1" w14:textId="77777777" w:rsidR="00B41638" w:rsidRPr="00B47258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B47258">
              <w:rPr>
                <w:rFonts w:asciiTheme="minorHAnsi" w:eastAsia="Times New Roman" w:hAnsiTheme="minorHAnsi" w:cstheme="minorBidi"/>
                <w:sz w:val="22"/>
                <w:szCs w:val="22"/>
              </w:rPr>
              <w:t>5.Click for example to “</w:t>
            </w:r>
            <w:r w:rsidRPr="00B47258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ארוחת ווג'י וופר</w:t>
            </w:r>
            <w:r w:rsidRPr="00B47258">
              <w:rPr>
                <w:rFonts w:asciiTheme="minorHAnsi" w:eastAsia="Times New Roman" w:hAnsiTheme="minorHAnsi" w:cstheme="minorBidi"/>
                <w:sz w:val="22"/>
                <w:szCs w:val="22"/>
              </w:rPr>
              <w:t>” option and brings me to the "</w:t>
            </w:r>
            <w:r w:rsidRPr="00B47258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התפריט של ברגר קינג</w:t>
            </w:r>
            <w:r w:rsidRPr="00B47258">
              <w:rPr>
                <w:rFonts w:asciiTheme="minorHAnsi" w:eastAsia="Times New Roman" w:hAnsiTheme="minorHAnsi" w:cstheme="minorBidi"/>
                <w:sz w:val="22"/>
                <w:szCs w:val="22"/>
              </w:rPr>
              <w:t>".</w:t>
            </w:r>
          </w:p>
          <w:p w14:paraId="59BBEDAD" w14:textId="77777777" w:rsidR="00B41638" w:rsidRPr="00B47258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B47258">
              <w:rPr>
                <w:b/>
                <w:bCs/>
                <w:color w:val="DE350B"/>
              </w:rPr>
              <w:t>Actual Result:</w:t>
            </w:r>
          </w:p>
          <w:p w14:paraId="1999E665" w14:textId="77777777" w:rsidR="00B41638" w:rsidRPr="00B47258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B47258">
              <w:rPr>
                <w:rFonts w:asciiTheme="minorHAnsi" w:eastAsia="Times New Roman" w:hAnsiTheme="minorHAnsi" w:cstheme="minorBidi"/>
                <w:sz w:val="22"/>
                <w:szCs w:val="22"/>
              </w:rPr>
              <w:t>Clicking on several items in "Veggie Kings" brings me to the "</w:t>
            </w:r>
            <w:r w:rsidRPr="00B47258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התפריט של ברגר קינג</w:t>
            </w:r>
            <w:r w:rsidRPr="00B47258">
              <w:rPr>
                <w:rFonts w:asciiTheme="minorHAnsi" w:eastAsia="Times New Roman" w:hAnsiTheme="minorHAnsi" w:cstheme="minorBidi"/>
                <w:sz w:val="22"/>
                <w:szCs w:val="22"/>
              </w:rPr>
              <w:t>".</w:t>
            </w:r>
          </w:p>
          <w:p w14:paraId="40287913" w14:textId="77777777" w:rsidR="00B41638" w:rsidRPr="00B47258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B47258">
              <w:rPr>
                <w:b/>
                <w:bCs/>
                <w:color w:val="DE350B"/>
              </w:rPr>
              <w:t>Expected Result:</w:t>
            </w:r>
          </w:p>
          <w:p w14:paraId="6BB99335" w14:textId="77777777" w:rsidR="00B41638" w:rsidRPr="00B47258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B47258">
              <w:rPr>
                <w:rFonts w:asciiTheme="minorHAnsi" w:eastAsia="Times New Roman" w:hAnsiTheme="minorHAnsi" w:cstheme="minorBidi"/>
                <w:sz w:val="22"/>
                <w:szCs w:val="22"/>
              </w:rPr>
              <w:t>Clicking on an item will open an option for me to order the item.</w:t>
            </w:r>
          </w:p>
          <w:p w14:paraId="49515921" w14:textId="77777777" w:rsidR="00B41638" w:rsidRDefault="00B41638" w:rsidP="00B41638">
            <w:pPr>
              <w:rPr>
                <w:rFonts w:eastAsia="Times New Roman"/>
              </w:rPr>
            </w:pPr>
          </w:p>
        </w:tc>
      </w:tr>
    </w:tbl>
    <w:p w14:paraId="1DC61AC1" w14:textId="07DC64B5" w:rsidR="00B41638" w:rsidRDefault="00B41638" w:rsidP="00B41638">
      <w:pPr>
        <w:rPr>
          <w:rFonts w:eastAsia="Times New Roman"/>
        </w:rPr>
      </w:pPr>
    </w:p>
    <w:p w14:paraId="53FD2FB6" w14:textId="77777777" w:rsidR="00B41638" w:rsidRDefault="00B41638" w:rsidP="00B41638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5ABF1F7A" w14:textId="77777777" w:rsidTr="00B41638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1C2B8A" w14:textId="77777777" w:rsidR="00B41638" w:rsidRDefault="00B41638" w:rsidP="00B41638">
            <w:pPr>
              <w:pStyle w:val="3"/>
              <w:rPr>
                <w:rFonts w:eastAsia="Times New Roman"/>
              </w:rPr>
            </w:pPr>
            <w:bookmarkStart w:id="52" w:name="_[BK-24]_Disturbance_in"/>
            <w:bookmarkEnd w:id="52"/>
            <w:r>
              <w:rPr>
                <w:rFonts w:eastAsia="Times New Roman"/>
              </w:rPr>
              <w:t>[BK-24] </w:t>
            </w:r>
            <w:hyperlink r:id="rId133" w:history="1">
              <w:r>
                <w:rPr>
                  <w:rStyle w:val="Hyperlink"/>
                  <w:rFonts w:eastAsia="Times New Roman"/>
                </w:rPr>
                <w:t xml:space="preserve">Disturbance in the field filling process on </w:t>
              </w:r>
              <w:r>
                <w:rPr>
                  <w:rStyle w:val="Hyperlink"/>
                  <w:rFonts w:eastAsia="Times New Roman"/>
                  <w:rtl/>
                </w:rPr>
                <w:t>״מועדון חברים״</w:t>
              </w:r>
              <w:r>
                <w:rPr>
                  <w:rStyle w:val="Hyperlink"/>
                  <w:rFonts w:eastAsia="Times New Roman"/>
                </w:rPr>
                <w:t xml:space="preserve"> page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12/Jul/24  Updated: 12/Jul/24 </w:t>
            </w:r>
          </w:p>
        </w:tc>
      </w:tr>
      <w:tr w:rsidR="00B41638" w14:paraId="73C73242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277D0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F59E5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B41638" w14:paraId="72B66751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E00DF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842CC6" w14:textId="77777777" w:rsidR="00B41638" w:rsidRDefault="0050732B" w:rsidP="00B41638">
            <w:pPr>
              <w:rPr>
                <w:rFonts w:eastAsia="Times New Roman"/>
              </w:rPr>
            </w:pPr>
            <w:hyperlink r:id="rId134" w:history="1">
              <w:r w:rsidR="00B41638">
                <w:rPr>
                  <w:rStyle w:val="Hyperlink"/>
                  <w:rFonts w:eastAsia="Times New Roman"/>
                </w:rPr>
                <w:t>Burger King</w:t>
              </w:r>
            </w:hyperlink>
          </w:p>
        </w:tc>
      </w:tr>
      <w:tr w:rsidR="00B41638" w14:paraId="4E46F4BE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A681E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D1DE3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5F72A554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27F42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CED29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19C0CCDD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3D6EB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CC5AB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147FFE8C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2703"/>
        <w:gridCol w:w="1802"/>
        <w:gridCol w:w="2703"/>
      </w:tblGrid>
      <w:tr w:rsidR="00B41638" w14:paraId="416AD193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55068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E8D97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EC65D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0B528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Low </w:t>
            </w:r>
          </w:p>
        </w:tc>
      </w:tr>
      <w:tr w:rsidR="00B41638" w14:paraId="1181CA32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F6D2E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052A2D" w14:textId="77777777" w:rsidR="00B41638" w:rsidRDefault="0050732B" w:rsidP="00B41638">
            <w:pPr>
              <w:rPr>
                <w:rFonts w:eastAsia="Times New Roman"/>
              </w:rPr>
            </w:pPr>
            <w:hyperlink r:id="rId135" w:history="1">
              <w:r w:rsidR="00B41638">
                <w:rPr>
                  <w:rStyle w:val="Hyperlink"/>
                  <w:rFonts w:eastAsia="Times New Roman"/>
                  <w:rtl/>
                </w:rPr>
                <w:t xml:space="preserve">יובל דוידוב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2FE6C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B51F6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B41638" w14:paraId="151C35F2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36A0A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BEF5B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E6859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A0C11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B41638" w14:paraId="2E3A0EF6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4E4D4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F821E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77E6D4AE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5CBE0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F1B62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707780CA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7A0C9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4321E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735248F1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94AD4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C9872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265C126D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C52FB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Environment: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C4B4E2" w14:textId="77777777" w:rsidR="00B41638" w:rsidRDefault="00B41638" w:rsidP="00B41638">
            <w:pPr>
              <w:pStyle w:val="NormalWeb"/>
            </w:pPr>
            <w:r>
              <w:t>iOS 17.5.1</w:t>
            </w:r>
          </w:p>
        </w:tc>
      </w:tr>
    </w:tbl>
    <w:p w14:paraId="353BAEA6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459A3D97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A7E1F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Attachments: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95458E" w14:textId="4AA5D736" w:rsidR="00B41638" w:rsidRDefault="00481298" w:rsidP="00B41638">
            <w:pPr>
              <w:rPr>
                <w:rFonts w:eastAsia="Times New Roman"/>
              </w:rPr>
            </w:pPr>
            <w:r>
              <w:object w:dxaOrig="1520" w:dyaOrig="985" w14:anchorId="7D193226">
                <v:shape id="_x0000_i1026" type="#_x0000_t75" style="width:78pt;height:48pt" o:ole="">
                  <v:imagedata r:id="rId136" o:title=""/>
                </v:shape>
                <o:OLEObject Type="Embed" ProgID="Package" ShapeID="_x0000_i1026" DrawAspect="Icon" ObjectID="_1790159769" r:id="rId137"/>
              </w:object>
            </w:r>
          </w:p>
        </w:tc>
      </w:tr>
      <w:tr w:rsidR="00B41638" w14:paraId="40D70DF1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399E0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Severity: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0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6F3F2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S4-Minor </w:t>
            </w:r>
          </w:p>
        </w:tc>
      </w:tr>
    </w:tbl>
    <w:p w14:paraId="5ED973BE" w14:textId="5321AE90" w:rsidR="00B41638" w:rsidRDefault="00B41638" w:rsidP="00B41638">
      <w:pPr>
        <w:rPr>
          <w:rFonts w:eastAsia="Times New Roman"/>
        </w:rPr>
      </w:pPr>
    </w:p>
    <w:p w14:paraId="4E329C22" w14:textId="069CABAE" w:rsidR="00EB30A3" w:rsidRDefault="00EB30A3" w:rsidP="00B41638">
      <w:pPr>
        <w:rPr>
          <w:rFonts w:eastAsia="Times New Roman"/>
        </w:rPr>
      </w:pPr>
    </w:p>
    <w:p w14:paraId="4372F832" w14:textId="2CA862AB" w:rsidR="00EB30A3" w:rsidRDefault="00EB30A3" w:rsidP="00B41638">
      <w:pPr>
        <w:rPr>
          <w:rFonts w:eastAsia="Times New Roman"/>
        </w:rPr>
      </w:pPr>
    </w:p>
    <w:p w14:paraId="52DDFF0E" w14:textId="298E9A1F" w:rsidR="00EB30A3" w:rsidRDefault="00EB30A3" w:rsidP="00B41638">
      <w:pPr>
        <w:rPr>
          <w:rFonts w:eastAsia="Times New Roman"/>
        </w:rPr>
      </w:pPr>
    </w:p>
    <w:p w14:paraId="5EBB6F87" w14:textId="57B266D5" w:rsidR="00EB30A3" w:rsidRDefault="00EB30A3" w:rsidP="00B41638">
      <w:pPr>
        <w:rPr>
          <w:rFonts w:eastAsia="Times New Roman"/>
        </w:rPr>
      </w:pPr>
    </w:p>
    <w:p w14:paraId="721FDC95" w14:textId="4B5E2CD9" w:rsidR="00EB30A3" w:rsidRDefault="00EB30A3" w:rsidP="00B41638">
      <w:pPr>
        <w:rPr>
          <w:rFonts w:eastAsia="Times New Roman"/>
        </w:rPr>
      </w:pPr>
    </w:p>
    <w:p w14:paraId="76EB703F" w14:textId="413E24E9" w:rsidR="00EB30A3" w:rsidRDefault="00EB30A3" w:rsidP="00B41638">
      <w:pPr>
        <w:rPr>
          <w:rFonts w:eastAsia="Times New Roman"/>
        </w:rPr>
      </w:pPr>
    </w:p>
    <w:p w14:paraId="081ADA96" w14:textId="77777777" w:rsidR="00EB30A3" w:rsidRDefault="00EB30A3" w:rsidP="00B41638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20" w:type="dxa"/>
          <w:left w:w="20" w:type="dxa"/>
          <w:bottom w:w="20" w:type="dxa"/>
          <w:right w:w="20" w:type="dxa"/>
        </w:tblCellMar>
        <w:tblLook w:val="04A0" w:firstRow="1" w:lastRow="0" w:firstColumn="1" w:lastColumn="0" w:noHBand="0" w:noVBand="1"/>
      </w:tblPr>
      <w:tblGrid>
        <w:gridCol w:w="1186"/>
        <w:gridCol w:w="7840"/>
      </w:tblGrid>
      <w:tr w:rsidR="00B41638" w14:paraId="69F562A1" w14:textId="77777777" w:rsidTr="00B41638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573A1F2E" w14:textId="77777777" w:rsidR="00B41638" w:rsidRDefault="00B41638" w:rsidP="00B41638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6BCB1BC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05D5A351" w14:textId="77777777" w:rsidR="00B41638" w:rsidRDefault="00B41638" w:rsidP="00B41638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B41638" w14:paraId="2AC89E22" w14:textId="77777777" w:rsidTr="00B41638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FE71252" w14:textId="77777777" w:rsidR="00B41638" w:rsidRPr="00581C21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581C21">
              <w:rPr>
                <w:b/>
                <w:bCs/>
                <w:color w:val="DE350B"/>
              </w:rPr>
              <w:t>Steps to Reproduce:</w:t>
            </w:r>
          </w:p>
          <w:p w14:paraId="0EB6C0F7" w14:textId="77777777" w:rsidR="00B41638" w:rsidRPr="00581C21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581C21">
              <w:rPr>
                <w:rFonts w:asciiTheme="minorHAnsi" w:eastAsia="Times New Roman" w:hAnsiTheme="minorHAnsi" w:cstheme="minorBidi"/>
                <w:sz w:val="22"/>
                <w:szCs w:val="22"/>
              </w:rPr>
              <w:t>1. Enter the app: “Burger King”.</w:t>
            </w:r>
          </w:p>
          <w:p w14:paraId="141569DF" w14:textId="77777777" w:rsidR="00B41638" w:rsidRPr="00581C21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581C21">
              <w:rPr>
                <w:rFonts w:asciiTheme="minorHAnsi" w:eastAsia="Times New Roman" w:hAnsiTheme="minorHAnsi" w:cstheme="minorBidi"/>
                <w:sz w:val="22"/>
                <w:szCs w:val="22"/>
              </w:rPr>
              <w:t>2. Click the three stripes on the top right.</w:t>
            </w:r>
          </w:p>
          <w:p w14:paraId="148B54F3" w14:textId="77777777" w:rsidR="00B41638" w:rsidRPr="00581C21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581C21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3.Select the </w:t>
            </w:r>
            <w:r w:rsidRPr="00581C21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״מועדון חברים״</w:t>
            </w:r>
            <w:r w:rsidRPr="00581C21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 option.</w:t>
            </w:r>
          </w:p>
          <w:p w14:paraId="4046A5F3" w14:textId="77777777" w:rsidR="00B41638" w:rsidRPr="00581C21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581C21">
              <w:rPr>
                <w:rFonts w:asciiTheme="minorHAnsi" w:eastAsia="Times New Roman" w:hAnsiTheme="minorHAnsi" w:cstheme="minorBidi"/>
                <w:sz w:val="22"/>
                <w:szCs w:val="22"/>
              </w:rPr>
              <w:t>4. Scroll down to the bottom of the page.</w:t>
            </w:r>
          </w:p>
          <w:p w14:paraId="7159338A" w14:textId="77777777" w:rsidR="00B41638" w:rsidRPr="00581C21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581C21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5. Click on the field </w:t>
            </w:r>
            <w:r w:rsidRPr="00581C21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״שם פרטי״</w:t>
            </w:r>
            <w:r w:rsidRPr="00581C21">
              <w:rPr>
                <w:rFonts w:asciiTheme="minorHAnsi" w:eastAsia="Times New Roman" w:hAnsiTheme="minorHAnsi" w:cstheme="minorBidi"/>
                <w:sz w:val="22"/>
                <w:szCs w:val="22"/>
              </w:rPr>
              <w:t>.</w:t>
            </w:r>
          </w:p>
          <w:p w14:paraId="061B344A" w14:textId="77777777" w:rsidR="00B41638" w:rsidRPr="00581C21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581C21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6.See that every time i click on the </w:t>
            </w:r>
            <w:r w:rsidRPr="00581C21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״שם פרטי״</w:t>
            </w:r>
            <w:r w:rsidRPr="00581C21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 field this brings me to the top of the page.</w:t>
            </w:r>
          </w:p>
          <w:p w14:paraId="5CB1B7CC" w14:textId="77777777" w:rsidR="00B41638" w:rsidRPr="00581C21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581C21">
              <w:rPr>
                <w:b/>
                <w:bCs/>
                <w:color w:val="DE350B"/>
              </w:rPr>
              <w:t>Actual Result:</w:t>
            </w:r>
          </w:p>
          <w:p w14:paraId="28E500CD" w14:textId="77777777" w:rsidR="00B41638" w:rsidRPr="00581C21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581C21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When pressing a button </w:t>
            </w:r>
            <w:r w:rsidRPr="00581C21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״שם פרטי״</w:t>
            </w:r>
            <w:r w:rsidRPr="00581C21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 brings me to the top of the page.</w:t>
            </w:r>
          </w:p>
          <w:p w14:paraId="745C7D54" w14:textId="77777777" w:rsidR="00B41638" w:rsidRPr="00581C21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581C21">
              <w:rPr>
                <w:b/>
                <w:bCs/>
                <w:color w:val="DE350B"/>
              </w:rPr>
              <w:t>Expected Result:</w:t>
            </w:r>
          </w:p>
          <w:p w14:paraId="1B40FCF3" w14:textId="03374B5D" w:rsidR="00B41638" w:rsidRPr="00581C21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581C21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Filling the field without interruption of the process </w:t>
            </w:r>
            <w:r w:rsidRPr="00581C21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״הרשמה למועדון חברים״</w:t>
            </w:r>
            <w:r w:rsidR="00581C21">
              <w:rPr>
                <w:rFonts w:asciiTheme="minorHAnsi" w:eastAsia="Times New Roman" w:hAnsiTheme="minorHAnsi" w:cstheme="minorBidi"/>
                <w:sz w:val="22"/>
                <w:szCs w:val="22"/>
              </w:rPr>
              <w:t>.</w:t>
            </w:r>
          </w:p>
          <w:p w14:paraId="2734AC74" w14:textId="77777777" w:rsidR="00B41638" w:rsidRDefault="00B41638" w:rsidP="00B41638">
            <w:pPr>
              <w:rPr>
                <w:rFonts w:eastAsia="Times New Roman"/>
              </w:rPr>
            </w:pPr>
          </w:p>
        </w:tc>
      </w:tr>
    </w:tbl>
    <w:p w14:paraId="6D673678" w14:textId="3F9E0113" w:rsidR="00B41638" w:rsidRDefault="00B41638" w:rsidP="00B41638">
      <w:pPr>
        <w:rPr>
          <w:rFonts w:eastAsia="Times New Roman"/>
        </w:rPr>
      </w:pPr>
    </w:p>
    <w:p w14:paraId="2BA19BAC" w14:textId="77777777" w:rsidR="00B41638" w:rsidRDefault="00B41638" w:rsidP="00B41638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6656414F" w14:textId="77777777" w:rsidTr="00B41638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DDD58C" w14:textId="77777777" w:rsidR="00B41638" w:rsidRDefault="00B41638" w:rsidP="00B41638">
            <w:pPr>
              <w:pStyle w:val="3"/>
              <w:rPr>
                <w:rFonts w:eastAsia="Times New Roman"/>
              </w:rPr>
            </w:pPr>
            <w:bookmarkStart w:id="53" w:name="_[BK-23]_There_is"/>
            <w:bookmarkEnd w:id="53"/>
            <w:r>
              <w:rPr>
                <w:rFonts w:eastAsia="Times New Roman"/>
              </w:rPr>
              <w:t>[BK-23] </w:t>
            </w:r>
            <w:hyperlink r:id="rId138" w:history="1">
              <w:r>
                <w:rPr>
                  <w:rStyle w:val="Hyperlink"/>
                  <w:rFonts w:eastAsia="Times New Roman"/>
                </w:rPr>
                <w:t>There is no change of language option in the application as shown in the image on the website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12/Jul/24  Updated: 12/Jul/24 </w:t>
            </w:r>
          </w:p>
        </w:tc>
      </w:tr>
      <w:tr w:rsidR="00B41638" w14:paraId="321A834F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1471C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5EBA3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B41638" w14:paraId="563B947B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2C316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7150F5" w14:textId="77777777" w:rsidR="00B41638" w:rsidRDefault="0050732B" w:rsidP="00B41638">
            <w:pPr>
              <w:rPr>
                <w:rFonts w:eastAsia="Times New Roman"/>
              </w:rPr>
            </w:pPr>
            <w:hyperlink r:id="rId139" w:history="1">
              <w:r w:rsidR="00B41638">
                <w:rPr>
                  <w:rStyle w:val="Hyperlink"/>
                  <w:rFonts w:eastAsia="Times New Roman"/>
                </w:rPr>
                <w:t>Burger King</w:t>
              </w:r>
            </w:hyperlink>
          </w:p>
        </w:tc>
      </w:tr>
      <w:tr w:rsidR="00B41638" w14:paraId="2CD86E5D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BC057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2B0E8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662D63DA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0EB72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955D6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375953DA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5C92C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790FA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78F2AD28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2703"/>
        <w:gridCol w:w="1802"/>
        <w:gridCol w:w="2703"/>
      </w:tblGrid>
      <w:tr w:rsidR="00B41638" w14:paraId="04C41124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9C50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37795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3832B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FD697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Medium </w:t>
            </w:r>
          </w:p>
        </w:tc>
      </w:tr>
      <w:tr w:rsidR="00B41638" w14:paraId="4A2F826B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D23EC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C075E6" w14:textId="77777777" w:rsidR="00B41638" w:rsidRDefault="0050732B" w:rsidP="00B41638">
            <w:pPr>
              <w:rPr>
                <w:rFonts w:eastAsia="Times New Roman"/>
              </w:rPr>
            </w:pPr>
            <w:hyperlink r:id="rId140" w:history="1">
              <w:r w:rsidR="00B41638">
                <w:rPr>
                  <w:rStyle w:val="Hyperlink"/>
                  <w:rFonts w:eastAsia="Times New Roman"/>
                </w:rPr>
                <w:t xml:space="preserve">Rita Petrenko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77C53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D5552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B41638" w14:paraId="486AB83A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AB1BE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59A53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23E8F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AD88E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B41638" w14:paraId="3429442F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2A518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86745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18EE006C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29831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97A05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32F84FDD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92DD2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3B7B5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5CFA287E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1CAA2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B85DF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2A6CCC0D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F0607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Environment: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B15DEB" w14:textId="77777777" w:rsidR="00B41638" w:rsidRDefault="00B41638" w:rsidP="00B41638">
            <w:pPr>
              <w:pStyle w:val="NormalWeb"/>
            </w:pPr>
            <w:r>
              <w:t>Android Ver 11: Realme GT Neo2 5G:RMX3370_11_A.098i</w:t>
            </w:r>
          </w:p>
        </w:tc>
      </w:tr>
    </w:tbl>
    <w:p w14:paraId="2ADCD3BC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1BFF2E1F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B391E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Attachments: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F2785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anchor distT="0" distB="0" distL="114300" distR="114300" simplePos="0" relativeHeight="251687936" behindDoc="0" locked="0" layoutInCell="1" allowOverlap="1" wp14:anchorId="5609B710" wp14:editId="4DC0D6E6">
                  <wp:simplePos x="0" y="0"/>
                  <wp:positionH relativeFrom="column">
                    <wp:posOffset>-14605</wp:posOffset>
                  </wp:positionH>
                  <wp:positionV relativeFrom="page">
                    <wp:posOffset>0</wp:posOffset>
                  </wp:positionV>
                  <wp:extent cx="2076450" cy="4632325"/>
                  <wp:effectExtent l="0" t="0" r="0" b="0"/>
                  <wp:wrapTopAndBottom/>
                  <wp:docPr id="79" name="תמונה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bug 23.jfif"/>
                          <pic:cNvPicPr/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463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41638" w14:paraId="45EE6392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991B8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Severity: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0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C2C43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S4-Minor </w:t>
            </w:r>
          </w:p>
        </w:tc>
      </w:tr>
    </w:tbl>
    <w:p w14:paraId="656EBFF6" w14:textId="77777777" w:rsidR="00B41638" w:rsidRDefault="00B41638" w:rsidP="00B41638">
      <w:pPr>
        <w:rPr>
          <w:rFonts w:eastAsia="Times New Roman"/>
        </w:rPr>
      </w:pPr>
    </w:p>
    <w:p w14:paraId="6D536514" w14:textId="77777777" w:rsidR="00824323" w:rsidRDefault="00824323" w:rsidP="00B41638">
      <w:pPr>
        <w:rPr>
          <w:rFonts w:eastAsia="Times New Roman"/>
        </w:rPr>
      </w:pPr>
    </w:p>
    <w:p w14:paraId="33599B30" w14:textId="77777777" w:rsidR="00824323" w:rsidRDefault="00824323" w:rsidP="00B41638">
      <w:pPr>
        <w:rPr>
          <w:rFonts w:eastAsia="Times New Roman"/>
        </w:rPr>
      </w:pPr>
    </w:p>
    <w:p w14:paraId="0FA36213" w14:textId="77777777" w:rsidR="00824323" w:rsidRDefault="00824323" w:rsidP="00B41638">
      <w:pPr>
        <w:rPr>
          <w:rFonts w:eastAsia="Times New Roman"/>
        </w:rPr>
      </w:pPr>
    </w:p>
    <w:p w14:paraId="09F61A05" w14:textId="77777777" w:rsidR="00824323" w:rsidRDefault="00824323" w:rsidP="00B41638">
      <w:pPr>
        <w:rPr>
          <w:rFonts w:eastAsia="Times New Roman"/>
        </w:rPr>
      </w:pPr>
    </w:p>
    <w:p w14:paraId="4150DE40" w14:textId="77777777" w:rsidR="00824323" w:rsidRDefault="00824323" w:rsidP="00B41638">
      <w:pPr>
        <w:rPr>
          <w:rFonts w:eastAsia="Times New Roman"/>
        </w:rPr>
      </w:pPr>
    </w:p>
    <w:p w14:paraId="566B0C13" w14:textId="77777777" w:rsidR="00824323" w:rsidRDefault="00824323" w:rsidP="00B41638">
      <w:pPr>
        <w:rPr>
          <w:rFonts w:eastAsia="Times New Roman"/>
        </w:rPr>
      </w:pPr>
    </w:p>
    <w:p w14:paraId="63BB1209" w14:textId="77777777" w:rsidR="00824323" w:rsidRDefault="00824323" w:rsidP="00B41638">
      <w:pPr>
        <w:rPr>
          <w:rFonts w:eastAsia="Times New Roman"/>
        </w:rPr>
      </w:pPr>
    </w:p>
    <w:p w14:paraId="1AAFDB02" w14:textId="77777777" w:rsidR="00824323" w:rsidRDefault="00824323" w:rsidP="00B41638">
      <w:pPr>
        <w:rPr>
          <w:rFonts w:eastAsia="Times New Roman"/>
        </w:rPr>
      </w:pPr>
    </w:p>
    <w:p w14:paraId="6771993E" w14:textId="77777777" w:rsidR="00824323" w:rsidRDefault="00824323" w:rsidP="00B41638">
      <w:pPr>
        <w:rPr>
          <w:rFonts w:eastAsia="Times New Roman"/>
        </w:rPr>
      </w:pPr>
    </w:p>
    <w:p w14:paraId="0C10BE3C" w14:textId="77777777" w:rsidR="00824323" w:rsidRDefault="00824323" w:rsidP="00B41638">
      <w:pPr>
        <w:rPr>
          <w:rFonts w:eastAsia="Times New Roman"/>
        </w:rPr>
      </w:pPr>
    </w:p>
    <w:p w14:paraId="795ECE0C" w14:textId="77777777" w:rsidR="00824323" w:rsidRDefault="00824323" w:rsidP="00B41638">
      <w:pPr>
        <w:rPr>
          <w:rFonts w:eastAsia="Times New Roman"/>
        </w:rPr>
      </w:pPr>
    </w:p>
    <w:p w14:paraId="4513A2C9" w14:textId="77777777" w:rsidR="00824323" w:rsidRDefault="00824323" w:rsidP="00B41638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20" w:type="dxa"/>
          <w:left w:w="20" w:type="dxa"/>
          <w:bottom w:w="20" w:type="dxa"/>
          <w:right w:w="20" w:type="dxa"/>
        </w:tblCellMar>
        <w:tblLook w:val="04A0" w:firstRow="1" w:lastRow="0" w:firstColumn="1" w:lastColumn="0" w:noHBand="0" w:noVBand="1"/>
      </w:tblPr>
      <w:tblGrid>
        <w:gridCol w:w="1186"/>
        <w:gridCol w:w="7840"/>
      </w:tblGrid>
      <w:tr w:rsidR="00B41638" w14:paraId="60CC631D" w14:textId="77777777" w:rsidTr="00B41638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64C73E18" w14:textId="77777777" w:rsidR="00B41638" w:rsidRDefault="00B41638" w:rsidP="00B41638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4AA616F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1C0337C3" w14:textId="77777777" w:rsidR="00B41638" w:rsidRDefault="00B41638" w:rsidP="00B41638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B41638" w14:paraId="578C73F3" w14:textId="77777777" w:rsidTr="00B41638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27F00B7" w14:textId="77777777" w:rsidR="00B41638" w:rsidRPr="00FD00A2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FD00A2">
              <w:rPr>
                <w:b/>
                <w:bCs/>
                <w:color w:val="DE350B"/>
              </w:rPr>
              <w:t>Steps to Reproduce:</w:t>
            </w:r>
          </w:p>
          <w:p w14:paraId="1D4B5442" w14:textId="77777777" w:rsidR="00B41638" w:rsidRPr="00F94371" w:rsidRDefault="00B41638" w:rsidP="00B41638">
            <w:pPr>
              <w:pStyle w:val="a3"/>
              <w:numPr>
                <w:ilvl w:val="0"/>
                <w:numId w:val="22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 w:rsidRPr="00F94371">
              <w:rPr>
                <w:rFonts w:eastAsia="Times New Roman"/>
              </w:rPr>
              <w:t>Enter the Website “Burger King” on the Mobile.</w:t>
            </w:r>
            <w:r>
              <w:rPr>
                <w:rFonts w:eastAsia="Times New Roman"/>
              </w:rPr>
              <w:br/>
            </w:r>
          </w:p>
          <w:p w14:paraId="6DEC3167" w14:textId="77777777" w:rsidR="00B41638" w:rsidRDefault="00B41638" w:rsidP="00B41638">
            <w:pPr>
              <w:numPr>
                <w:ilvl w:val="0"/>
                <w:numId w:val="22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>Scroll down.</w:t>
            </w:r>
            <w:r>
              <w:rPr>
                <w:rFonts w:eastAsia="Times New Roman"/>
              </w:rPr>
              <w:br/>
            </w:r>
          </w:p>
          <w:p w14:paraId="19303CEC" w14:textId="7CC81CD1" w:rsidR="00B41638" w:rsidRDefault="00B41638" w:rsidP="00B41638">
            <w:pPr>
              <w:numPr>
                <w:ilvl w:val="0"/>
                <w:numId w:val="22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Look at the ad image to </w:t>
            </w:r>
            <w:r w:rsidR="00FD00A2">
              <w:rPr>
                <w:rFonts w:eastAsia="Times New Roman"/>
              </w:rPr>
              <w:t>download</w:t>
            </w:r>
            <w:r>
              <w:rPr>
                <w:rFonts w:eastAsia="Times New Roman"/>
              </w:rPr>
              <w:t xml:space="preserve"> </w:t>
            </w:r>
            <w:r w:rsidR="00FD00A2">
              <w:rPr>
                <w:rFonts w:eastAsia="Times New Roman"/>
              </w:rPr>
              <w:t>an</w:t>
            </w:r>
            <w:r>
              <w:rPr>
                <w:rFonts w:eastAsia="Times New Roman"/>
              </w:rPr>
              <w:t xml:space="preserve"> app.</w:t>
            </w:r>
            <w:r>
              <w:rPr>
                <w:rFonts w:eastAsia="Times New Roman"/>
              </w:rPr>
              <w:br/>
            </w:r>
          </w:p>
          <w:p w14:paraId="6A9DF0FD" w14:textId="77777777" w:rsidR="00B41638" w:rsidRDefault="00B41638" w:rsidP="00B41638">
            <w:pPr>
              <w:numPr>
                <w:ilvl w:val="0"/>
                <w:numId w:val="22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>See that according to the image there is a change of language option.</w:t>
            </w:r>
            <w:r>
              <w:rPr>
                <w:rFonts w:eastAsia="Times New Roman"/>
              </w:rPr>
              <w:br/>
            </w:r>
          </w:p>
          <w:p w14:paraId="48331026" w14:textId="77777777" w:rsidR="00B41638" w:rsidRPr="00F94371" w:rsidRDefault="00B41638" w:rsidP="00B41638">
            <w:pPr>
              <w:numPr>
                <w:ilvl w:val="0"/>
                <w:numId w:val="22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>Enter the application “Burger King” on the Mobile.</w:t>
            </w:r>
            <w:r>
              <w:rPr>
                <w:rFonts w:eastAsia="Times New Roman"/>
              </w:rPr>
              <w:br/>
            </w:r>
          </w:p>
          <w:p w14:paraId="69FF4D68" w14:textId="28E7E0BD" w:rsidR="00B41638" w:rsidRDefault="00B41638" w:rsidP="00B41638">
            <w:pPr>
              <w:numPr>
                <w:ilvl w:val="0"/>
                <w:numId w:val="22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See that there is no option to change the </w:t>
            </w:r>
            <w:r w:rsidR="00FD00A2">
              <w:rPr>
                <w:rFonts w:eastAsia="Times New Roman"/>
              </w:rPr>
              <w:t>language.</w:t>
            </w:r>
          </w:p>
          <w:p w14:paraId="02497330" w14:textId="77777777" w:rsidR="00B41638" w:rsidRDefault="00B41638" w:rsidP="00B41638">
            <w:pPr>
              <w:spacing w:before="100" w:beforeAutospacing="1" w:after="100" w:afterAutospacing="1"/>
              <w:ind w:left="720"/>
              <w:rPr>
                <w:rFonts w:eastAsia="Times New Roman"/>
              </w:rPr>
            </w:pPr>
          </w:p>
          <w:p w14:paraId="56D4BB33" w14:textId="77777777" w:rsidR="00B41638" w:rsidRPr="00FD00A2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FD00A2">
              <w:rPr>
                <w:b/>
                <w:bCs/>
                <w:color w:val="DE350B"/>
              </w:rPr>
              <w:t>Actual Result:</w:t>
            </w:r>
          </w:p>
          <w:p w14:paraId="3A1E674D" w14:textId="77777777" w:rsidR="00B41638" w:rsidRPr="00FD00A2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FD00A2">
              <w:rPr>
                <w:rFonts w:asciiTheme="minorHAnsi" w:eastAsia="Times New Roman" w:hAnsiTheme="minorHAnsi" w:cstheme="minorBidi"/>
                <w:sz w:val="22"/>
                <w:szCs w:val="22"/>
              </w:rPr>
              <w:t>There is no option to change the language on mobile app as shown in the image on the website.</w:t>
            </w:r>
          </w:p>
          <w:p w14:paraId="3B6DC24D" w14:textId="77777777" w:rsidR="00B41638" w:rsidRPr="00FD00A2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FD00A2">
              <w:rPr>
                <w:b/>
                <w:bCs/>
                <w:color w:val="DE350B"/>
              </w:rPr>
              <w:t>Expected Result:</w:t>
            </w:r>
          </w:p>
          <w:p w14:paraId="7CC3C8D4" w14:textId="5092ABD2" w:rsidR="00B41638" w:rsidRPr="00FD00A2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FD00A2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There should be a match between the application as shown in the image on the </w:t>
            </w:r>
            <w:r w:rsidR="00B82172" w:rsidRPr="00FD00A2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website </w:t>
            </w:r>
            <w:r w:rsidR="00B82172">
              <w:rPr>
                <w:rFonts w:asciiTheme="minorHAnsi" w:eastAsia="Times New Roman" w:hAnsiTheme="minorHAnsi" w:cstheme="minorBidi" w:hint="cs"/>
                <w:sz w:val="22"/>
                <w:szCs w:val="22"/>
              </w:rPr>
              <w:t>and</w:t>
            </w:r>
            <w:r w:rsidRPr="00FD00A2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 the actual mobile application.</w:t>
            </w:r>
          </w:p>
          <w:p w14:paraId="7DFC6A71" w14:textId="77777777" w:rsidR="00B41638" w:rsidRDefault="00B41638" w:rsidP="00B41638">
            <w:pPr>
              <w:rPr>
                <w:rFonts w:eastAsia="Times New Roman"/>
              </w:rPr>
            </w:pPr>
          </w:p>
        </w:tc>
      </w:tr>
    </w:tbl>
    <w:p w14:paraId="424917B4" w14:textId="5DE3564C" w:rsidR="00B41638" w:rsidRDefault="00B41638" w:rsidP="00B41638">
      <w:pPr>
        <w:rPr>
          <w:rFonts w:eastAsia="Times New Roman"/>
        </w:rPr>
      </w:pPr>
    </w:p>
    <w:p w14:paraId="091F39D9" w14:textId="77777777" w:rsidR="00B41638" w:rsidRDefault="00B41638" w:rsidP="00B41638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6E188540" w14:textId="77777777" w:rsidTr="00B41638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FAEB10" w14:textId="77777777" w:rsidR="00B41638" w:rsidRDefault="00B41638" w:rsidP="00B41638">
            <w:pPr>
              <w:pStyle w:val="3"/>
              <w:rPr>
                <w:rFonts w:eastAsia="Times New Roman"/>
              </w:rPr>
            </w:pPr>
            <w:bookmarkStart w:id="54" w:name="_[BK-22]_There_is"/>
            <w:bookmarkEnd w:id="54"/>
            <w:r>
              <w:rPr>
                <w:rFonts w:eastAsia="Times New Roman"/>
              </w:rPr>
              <w:t>[BK-22] </w:t>
            </w:r>
            <w:hyperlink r:id="rId142" w:history="1">
              <w:r>
                <w:rPr>
                  <w:rStyle w:val="Hyperlink"/>
                  <w:rFonts w:eastAsia="Times New Roman"/>
                </w:rPr>
                <w:t>There is no compatibility between the app and the mobile browser (menu)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12/Jul/24  Updated: 13/Jul/24 </w:t>
            </w:r>
          </w:p>
        </w:tc>
      </w:tr>
      <w:tr w:rsidR="00B41638" w14:paraId="723477FE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BCCA2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A5302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B41638" w14:paraId="780E796E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EC3DD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0D309B" w14:textId="77777777" w:rsidR="00B41638" w:rsidRDefault="0050732B" w:rsidP="00B41638">
            <w:pPr>
              <w:rPr>
                <w:rFonts w:eastAsia="Times New Roman"/>
              </w:rPr>
            </w:pPr>
            <w:hyperlink r:id="rId143" w:history="1">
              <w:r w:rsidR="00B41638">
                <w:rPr>
                  <w:rStyle w:val="Hyperlink"/>
                  <w:rFonts w:eastAsia="Times New Roman"/>
                </w:rPr>
                <w:t>Burger King</w:t>
              </w:r>
            </w:hyperlink>
          </w:p>
        </w:tc>
      </w:tr>
      <w:tr w:rsidR="00B41638" w14:paraId="61679337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5569F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CF366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6664513C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8797D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D924C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6F15E02B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8D696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12536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3545BE58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2703"/>
        <w:gridCol w:w="1802"/>
        <w:gridCol w:w="2703"/>
      </w:tblGrid>
      <w:tr w:rsidR="00B41638" w14:paraId="24450D0A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A3FF0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7B66D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2521E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92153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Medium </w:t>
            </w:r>
          </w:p>
        </w:tc>
      </w:tr>
      <w:tr w:rsidR="00B41638" w14:paraId="3A6F0A42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12109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13A0DD" w14:textId="77777777" w:rsidR="00B41638" w:rsidRDefault="0050732B" w:rsidP="00B41638">
            <w:pPr>
              <w:rPr>
                <w:rFonts w:eastAsia="Times New Roman"/>
              </w:rPr>
            </w:pPr>
            <w:hyperlink r:id="rId144" w:history="1">
              <w:r w:rsidR="00B41638">
                <w:rPr>
                  <w:rStyle w:val="Hyperlink"/>
                  <w:rFonts w:eastAsia="Times New Roman"/>
                  <w:rtl/>
                </w:rPr>
                <w:t xml:space="preserve">יובל דוידוב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0F0B9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3D4AE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B41638" w14:paraId="706539DF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E9625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6F623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17254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FD099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B41638" w14:paraId="4984C9C6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6A086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D098D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648C373F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3D7DF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15EF5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52E090FE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3046C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180E1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58368074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2752E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A4B16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2BC4B848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EAB94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Environment: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D2E282" w14:textId="77777777" w:rsidR="00B41638" w:rsidRDefault="00B41638" w:rsidP="00B41638">
            <w:pPr>
              <w:pStyle w:val="NormalWeb"/>
            </w:pPr>
            <w:r>
              <w:t>iOS 17.5.1</w:t>
            </w:r>
          </w:p>
          <w:p w14:paraId="65488FE2" w14:textId="77777777" w:rsidR="00B41638" w:rsidRDefault="00B41638" w:rsidP="00B41638">
            <w:pPr>
              <w:pStyle w:val="NormalWeb"/>
            </w:pPr>
            <w:r>
              <w:t>Android Ver 11: Realme GT Neo2 5G:RMX3370_11_A.098i</w:t>
            </w:r>
          </w:p>
        </w:tc>
      </w:tr>
    </w:tbl>
    <w:p w14:paraId="34DE5A34" w14:textId="77777777" w:rsidR="00B41638" w:rsidRDefault="00B41638" w:rsidP="00B41638">
      <w:pPr>
        <w:rPr>
          <w:rFonts w:eastAsia="Times New Roman"/>
        </w:rPr>
      </w:pPr>
    </w:p>
    <w:tbl>
      <w:tblPr>
        <w:tblW w:w="5014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7"/>
        <w:gridCol w:w="7228"/>
      </w:tblGrid>
      <w:tr w:rsidR="00B41638" w14:paraId="07209423" w14:textId="77777777" w:rsidTr="00EB30A3">
        <w:trPr>
          <w:trHeight w:val="6759"/>
        </w:trPr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3751A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Attachments: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439E66" w14:textId="4C49C2A6" w:rsidR="00B41638" w:rsidRDefault="00EB30A3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anchor distT="0" distB="0" distL="114300" distR="114300" simplePos="0" relativeHeight="251689984" behindDoc="0" locked="0" layoutInCell="1" allowOverlap="1" wp14:anchorId="73CA7574" wp14:editId="1DC90872">
                  <wp:simplePos x="0" y="0"/>
                  <wp:positionH relativeFrom="column">
                    <wp:posOffset>-12700</wp:posOffset>
                  </wp:positionH>
                  <wp:positionV relativeFrom="page">
                    <wp:posOffset>30480</wp:posOffset>
                  </wp:positionV>
                  <wp:extent cx="1743710" cy="3780790"/>
                  <wp:effectExtent l="0" t="0" r="8890" b="0"/>
                  <wp:wrapTopAndBottom/>
                  <wp:docPr id="81" name="תמונה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bug 22 b.jfif"/>
                          <pic:cNvPicPr/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710" cy="3780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eastAsia="Times New Roman"/>
                <w:noProof/>
              </w:rPr>
              <w:drawing>
                <wp:anchor distT="0" distB="0" distL="114300" distR="114300" simplePos="0" relativeHeight="251688960" behindDoc="0" locked="0" layoutInCell="1" allowOverlap="1" wp14:anchorId="7A011995" wp14:editId="03EDC7DA">
                  <wp:simplePos x="0" y="0"/>
                  <wp:positionH relativeFrom="column">
                    <wp:posOffset>2028190</wp:posOffset>
                  </wp:positionH>
                  <wp:positionV relativeFrom="page">
                    <wp:posOffset>30480</wp:posOffset>
                  </wp:positionV>
                  <wp:extent cx="1743710" cy="3783330"/>
                  <wp:effectExtent l="0" t="0" r="8890" b="7620"/>
                  <wp:wrapTopAndBottom/>
                  <wp:docPr id="84" name="תמונה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bug 22.jfif"/>
                          <pic:cNvPicPr/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710" cy="3783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41638" w14:paraId="6438CE7C" w14:textId="77777777" w:rsidTr="00EB30A3">
        <w:trPr>
          <w:trHeight w:val="28"/>
        </w:trPr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DFB77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Severity: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C00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8E254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S3-Major </w:t>
            </w:r>
          </w:p>
        </w:tc>
      </w:tr>
    </w:tbl>
    <w:p w14:paraId="3B82F499" w14:textId="709B138D" w:rsidR="00B41638" w:rsidRDefault="00B41638" w:rsidP="00B41638">
      <w:pPr>
        <w:rPr>
          <w:rFonts w:eastAsia="Times New Roman"/>
        </w:rPr>
      </w:pPr>
    </w:p>
    <w:p w14:paraId="0849F001" w14:textId="77777777" w:rsidR="00EB30A3" w:rsidRDefault="00EB30A3" w:rsidP="00B41638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20" w:type="dxa"/>
          <w:left w:w="20" w:type="dxa"/>
          <w:bottom w:w="20" w:type="dxa"/>
          <w:right w:w="20" w:type="dxa"/>
        </w:tblCellMar>
        <w:tblLook w:val="04A0" w:firstRow="1" w:lastRow="0" w:firstColumn="1" w:lastColumn="0" w:noHBand="0" w:noVBand="1"/>
      </w:tblPr>
      <w:tblGrid>
        <w:gridCol w:w="1186"/>
        <w:gridCol w:w="7840"/>
      </w:tblGrid>
      <w:tr w:rsidR="00B41638" w14:paraId="223EC70A" w14:textId="77777777" w:rsidTr="00B41638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29EE7623" w14:textId="77777777" w:rsidR="00B41638" w:rsidRDefault="00B41638" w:rsidP="00B41638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3C36ED6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5D6681B4" w14:textId="77777777" w:rsidR="00B41638" w:rsidRDefault="00B41638" w:rsidP="00B41638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B41638" w14:paraId="52A805AD" w14:textId="77777777" w:rsidTr="00B41638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08AC3A3" w14:textId="77777777" w:rsidR="00B41638" w:rsidRDefault="00B41638" w:rsidP="00B41638">
            <w:pPr>
              <w:pStyle w:val="NormalWeb"/>
            </w:pPr>
            <w:r>
              <w:rPr>
                <w:b/>
                <w:bCs/>
                <w:color w:val="DE350B"/>
              </w:rPr>
              <w:t>Steps to Reproduce:</w:t>
            </w:r>
          </w:p>
          <w:p w14:paraId="2680179D" w14:textId="77777777" w:rsidR="00B41638" w:rsidRPr="00E71D1B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E71D1B">
              <w:rPr>
                <w:rFonts w:asciiTheme="minorHAnsi" w:eastAsia="Times New Roman" w:hAnsiTheme="minorHAnsi" w:cstheme="minorBidi"/>
                <w:sz w:val="22"/>
                <w:szCs w:val="22"/>
              </w:rPr>
              <w:t>1. Enter the app: “Burger King”.</w:t>
            </w:r>
          </w:p>
          <w:p w14:paraId="1B169BE2" w14:textId="77777777" w:rsidR="00B41638" w:rsidRPr="00E71D1B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E71D1B">
              <w:rPr>
                <w:rFonts w:asciiTheme="minorHAnsi" w:eastAsia="Times New Roman" w:hAnsiTheme="minorHAnsi" w:cstheme="minorBidi"/>
                <w:sz w:val="22"/>
                <w:szCs w:val="22"/>
              </w:rPr>
              <w:t>2. Click the three stripes on the top right.</w:t>
            </w:r>
          </w:p>
          <w:p w14:paraId="4D66E945" w14:textId="77777777" w:rsidR="00B41638" w:rsidRPr="00E71D1B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E71D1B">
              <w:rPr>
                <w:rFonts w:asciiTheme="minorHAnsi" w:eastAsia="Times New Roman" w:hAnsiTheme="minorHAnsi" w:cstheme="minorBidi"/>
                <w:sz w:val="22"/>
                <w:szCs w:val="22"/>
              </w:rPr>
              <w:t>3.Open the mobile browser.</w:t>
            </w:r>
          </w:p>
          <w:p w14:paraId="000FD071" w14:textId="77777777" w:rsidR="00B41638" w:rsidRPr="00E71D1B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E71D1B">
              <w:rPr>
                <w:rFonts w:asciiTheme="minorHAnsi" w:eastAsia="Times New Roman" w:hAnsiTheme="minorHAnsi" w:cstheme="minorBidi"/>
                <w:sz w:val="22"/>
                <w:szCs w:val="22"/>
              </w:rPr>
              <w:t>4.Click the three stripes on the top right.</w:t>
            </w:r>
          </w:p>
          <w:p w14:paraId="79BC2064" w14:textId="77777777" w:rsidR="00B41638" w:rsidRDefault="00B41638" w:rsidP="00B41638">
            <w:pPr>
              <w:pStyle w:val="NormalWeb"/>
            </w:pPr>
            <w:r>
              <w:rPr>
                <w:b/>
                <w:bCs/>
                <w:color w:val="DE350B"/>
              </w:rPr>
              <w:t>Actual Result:</w:t>
            </w:r>
          </w:p>
          <w:p w14:paraId="41339603" w14:textId="77777777" w:rsidR="00B41638" w:rsidRPr="00E71D1B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E71D1B">
              <w:rPr>
                <w:rFonts w:asciiTheme="minorHAnsi" w:eastAsia="Times New Roman" w:hAnsiTheme="minorHAnsi" w:cstheme="minorBidi"/>
                <w:sz w:val="22"/>
                <w:szCs w:val="22"/>
              </w:rPr>
              <w:t>There is no compatibility between the app and the mobile browser (menu).</w:t>
            </w:r>
          </w:p>
          <w:p w14:paraId="730ED81D" w14:textId="77777777" w:rsidR="00B41638" w:rsidRDefault="00B41638" w:rsidP="00B41638">
            <w:pPr>
              <w:pStyle w:val="NormalWeb"/>
            </w:pPr>
            <w:r>
              <w:rPr>
                <w:b/>
                <w:bCs/>
                <w:color w:val="DE350B"/>
              </w:rPr>
              <w:t>Expected Result:</w:t>
            </w:r>
          </w:p>
          <w:p w14:paraId="1B85C760" w14:textId="77777777" w:rsidR="00B41638" w:rsidRPr="00E71D1B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E71D1B">
              <w:rPr>
                <w:rFonts w:asciiTheme="minorHAnsi" w:eastAsia="Times New Roman" w:hAnsiTheme="minorHAnsi" w:cstheme="minorBidi"/>
                <w:sz w:val="22"/>
                <w:szCs w:val="22"/>
              </w:rPr>
              <w:t>Should be the same menu in the app and the mobile browser.</w:t>
            </w:r>
          </w:p>
          <w:p w14:paraId="763E64A5" w14:textId="77777777" w:rsidR="00B41638" w:rsidRDefault="00B41638" w:rsidP="00B41638">
            <w:pPr>
              <w:rPr>
                <w:rFonts w:eastAsia="Times New Roman"/>
              </w:rPr>
            </w:pPr>
          </w:p>
        </w:tc>
      </w:tr>
    </w:tbl>
    <w:p w14:paraId="67C4FB05" w14:textId="7CD8AAF8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21F24D9E" w14:textId="77777777" w:rsidTr="00B41638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DED732" w14:textId="77777777" w:rsidR="00B41638" w:rsidRDefault="00B41638" w:rsidP="00B41638">
            <w:pPr>
              <w:pStyle w:val="3"/>
              <w:rPr>
                <w:rFonts w:eastAsia="Times New Roman"/>
              </w:rPr>
            </w:pPr>
            <w:bookmarkStart w:id="55" w:name="_[BK-21]_There_is"/>
            <w:bookmarkEnd w:id="55"/>
            <w:r>
              <w:rPr>
                <w:rFonts w:eastAsia="Times New Roman"/>
              </w:rPr>
              <w:t>[BK-21] </w:t>
            </w:r>
            <w:hyperlink r:id="rId147" w:history="1">
              <w:r>
                <w:rPr>
                  <w:rStyle w:val="Hyperlink"/>
                  <w:rFonts w:eastAsia="Times New Roman"/>
                </w:rPr>
                <w:t>There is no compatibility between the app and the mobile browser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12/Jul/24  Updated: 14/Jul/24 </w:t>
            </w:r>
          </w:p>
        </w:tc>
      </w:tr>
      <w:tr w:rsidR="00B41638" w14:paraId="51D4ED70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985F9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972E3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B41638" w14:paraId="1C038659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A5CC6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9EBE9E" w14:textId="77777777" w:rsidR="00B41638" w:rsidRDefault="0050732B" w:rsidP="00B41638">
            <w:pPr>
              <w:rPr>
                <w:rFonts w:eastAsia="Times New Roman"/>
              </w:rPr>
            </w:pPr>
            <w:hyperlink r:id="rId148" w:history="1">
              <w:r w:rsidR="00B41638">
                <w:rPr>
                  <w:rStyle w:val="Hyperlink"/>
                  <w:rFonts w:eastAsia="Times New Roman"/>
                </w:rPr>
                <w:t>Burger King</w:t>
              </w:r>
            </w:hyperlink>
          </w:p>
        </w:tc>
      </w:tr>
      <w:tr w:rsidR="00B41638" w14:paraId="3E70D323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45BAB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196CD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0C2954FF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60C28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14771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291807BA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AE717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447A6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19ED234B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2703"/>
        <w:gridCol w:w="1802"/>
        <w:gridCol w:w="2703"/>
      </w:tblGrid>
      <w:tr w:rsidR="00B41638" w14:paraId="440FE191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6FBAF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64F4A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0A200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7B8E5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Low </w:t>
            </w:r>
          </w:p>
        </w:tc>
      </w:tr>
      <w:tr w:rsidR="00B41638" w14:paraId="35945830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4D423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F2A103" w14:textId="77777777" w:rsidR="00B41638" w:rsidRDefault="0050732B" w:rsidP="00B41638">
            <w:pPr>
              <w:rPr>
                <w:rFonts w:eastAsia="Times New Roman"/>
              </w:rPr>
            </w:pPr>
            <w:hyperlink r:id="rId149" w:history="1">
              <w:r w:rsidR="00B41638">
                <w:rPr>
                  <w:rStyle w:val="Hyperlink"/>
                  <w:rFonts w:eastAsia="Times New Roman"/>
                  <w:rtl/>
                </w:rPr>
                <w:t xml:space="preserve">יובל דוידוב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179FD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5B09D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B41638" w14:paraId="276B6884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080B5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A8FE8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3836D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9B99E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B41638" w14:paraId="51FEB8D1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955BB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EBFAB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6F40D786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04FE7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A2310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73A2B2F8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99300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D4829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321E2A5E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B8C55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765EC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7E8DE745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C359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Environment: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B0825F" w14:textId="77777777" w:rsidR="00B41638" w:rsidRDefault="00B41638" w:rsidP="00B41638">
            <w:pPr>
              <w:pStyle w:val="NormalWeb"/>
            </w:pPr>
            <w:r>
              <w:t>iOS 17.5.1</w:t>
            </w:r>
          </w:p>
          <w:p w14:paraId="56867045" w14:textId="77777777" w:rsidR="00B41638" w:rsidRDefault="00B41638" w:rsidP="00B41638">
            <w:pPr>
              <w:pStyle w:val="NormalWeb"/>
            </w:pPr>
            <w:r>
              <w:t>Android Ver 11: Realme GT Neo2 5G:RMX3370_11_A.098i</w:t>
            </w:r>
          </w:p>
        </w:tc>
      </w:tr>
    </w:tbl>
    <w:p w14:paraId="24EE4AF6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7A54305B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BE93C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Attachments: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39613C" w14:textId="3B3077C4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anchor distT="0" distB="0" distL="114300" distR="114300" simplePos="0" relativeHeight="251693056" behindDoc="0" locked="0" layoutInCell="1" allowOverlap="1" wp14:anchorId="2182C146" wp14:editId="303D4CEF">
                  <wp:simplePos x="0" y="0"/>
                  <wp:positionH relativeFrom="column">
                    <wp:posOffset>96520</wp:posOffset>
                  </wp:positionH>
                  <wp:positionV relativeFrom="page">
                    <wp:posOffset>4616450</wp:posOffset>
                  </wp:positionV>
                  <wp:extent cx="1943100" cy="3247390"/>
                  <wp:effectExtent l="0" t="0" r="0" b="0"/>
                  <wp:wrapTopAndBottom/>
                  <wp:docPr id="89" name="תמונה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bug 21 c.jfif"/>
                          <pic:cNvPicPr/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3247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eastAsia="Times New Roman"/>
                <w:noProof/>
              </w:rPr>
              <w:drawing>
                <wp:anchor distT="0" distB="0" distL="114300" distR="114300" simplePos="0" relativeHeight="251691008" behindDoc="0" locked="0" layoutInCell="1" allowOverlap="1" wp14:anchorId="3ABD30A3" wp14:editId="06FF9F75">
                  <wp:simplePos x="0" y="0"/>
                  <wp:positionH relativeFrom="column">
                    <wp:posOffset>2458085</wp:posOffset>
                  </wp:positionH>
                  <wp:positionV relativeFrom="page">
                    <wp:posOffset>0</wp:posOffset>
                  </wp:positionV>
                  <wp:extent cx="2042795" cy="4429760"/>
                  <wp:effectExtent l="0" t="0" r="0" b="8890"/>
                  <wp:wrapSquare wrapText="bothSides"/>
                  <wp:docPr id="86" name="תמונה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bug 21 a.jfif"/>
                          <pic:cNvPicPr/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2795" cy="4429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eastAsia="Times New Roman"/>
                <w:noProof/>
              </w:rPr>
              <w:drawing>
                <wp:anchor distT="0" distB="0" distL="114300" distR="114300" simplePos="0" relativeHeight="251692032" behindDoc="0" locked="0" layoutInCell="1" allowOverlap="1" wp14:anchorId="1794EE80" wp14:editId="478E514F">
                  <wp:simplePos x="0" y="0"/>
                  <wp:positionH relativeFrom="column">
                    <wp:posOffset>-14605</wp:posOffset>
                  </wp:positionH>
                  <wp:positionV relativeFrom="page">
                    <wp:posOffset>3175</wp:posOffset>
                  </wp:positionV>
                  <wp:extent cx="2041525" cy="4425950"/>
                  <wp:effectExtent l="0" t="0" r="0" b="0"/>
                  <wp:wrapTopAndBottom/>
                  <wp:docPr id="88" name="תמונה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bug 21 b.jfif"/>
                          <pic:cNvPicPr/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525" cy="442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B759E">
              <w:object w:dxaOrig="1520" w:dyaOrig="985" w14:anchorId="34EBBE2E">
                <v:shape id="_x0000_i1027" type="#_x0000_t75" style="width:78pt;height:48pt" o:ole="">
                  <v:imagedata r:id="rId153" o:title=""/>
                </v:shape>
                <o:OLEObject Type="Embed" ProgID="Package" ShapeID="_x0000_i1027" DrawAspect="Icon" ObjectID="_1790159770" r:id="rId154"/>
              </w:object>
            </w:r>
            <w:r w:rsidR="002B759E">
              <w:object w:dxaOrig="1520" w:dyaOrig="985" w14:anchorId="52EBCD51">
                <v:shape id="_x0000_i1028" type="#_x0000_t75" style="width:78pt;height:48pt" o:ole="">
                  <v:imagedata r:id="rId155" o:title=""/>
                </v:shape>
                <o:OLEObject Type="Embed" ProgID="Package" ShapeID="_x0000_i1028" DrawAspect="Icon" ObjectID="_1790159771" r:id="rId156"/>
              </w:object>
            </w:r>
          </w:p>
        </w:tc>
      </w:tr>
      <w:tr w:rsidR="00B41638" w14:paraId="42DF2F92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D0131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Severity: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0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7A035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S4-Minor </w:t>
            </w:r>
          </w:p>
        </w:tc>
      </w:tr>
    </w:tbl>
    <w:p w14:paraId="0730BD66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20" w:type="dxa"/>
          <w:left w:w="20" w:type="dxa"/>
          <w:bottom w:w="20" w:type="dxa"/>
          <w:right w:w="20" w:type="dxa"/>
        </w:tblCellMar>
        <w:tblLook w:val="04A0" w:firstRow="1" w:lastRow="0" w:firstColumn="1" w:lastColumn="0" w:noHBand="0" w:noVBand="1"/>
      </w:tblPr>
      <w:tblGrid>
        <w:gridCol w:w="1186"/>
        <w:gridCol w:w="7840"/>
      </w:tblGrid>
      <w:tr w:rsidR="00B41638" w14:paraId="01D71C77" w14:textId="77777777" w:rsidTr="00B41638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73DE9EDC" w14:textId="77777777" w:rsidR="00B41638" w:rsidRDefault="00B41638" w:rsidP="00B41638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3E814F9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346BB515" w14:textId="77777777" w:rsidR="00B41638" w:rsidRDefault="00B41638" w:rsidP="00B41638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B41638" w14:paraId="33B183C8" w14:textId="77777777" w:rsidTr="00B41638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30EB4C9" w14:textId="77777777" w:rsidR="00B41638" w:rsidRPr="00E71D1B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E71D1B">
              <w:rPr>
                <w:b/>
                <w:bCs/>
                <w:color w:val="DE350B"/>
              </w:rPr>
              <w:t>Steps to Reproduce:</w:t>
            </w:r>
          </w:p>
          <w:p w14:paraId="063A3872" w14:textId="77777777" w:rsidR="00B41638" w:rsidRPr="00786C86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786C86">
              <w:rPr>
                <w:rFonts w:asciiTheme="minorHAnsi" w:eastAsia="Times New Roman" w:hAnsiTheme="minorHAnsi" w:cstheme="minorBidi"/>
                <w:sz w:val="22"/>
                <w:szCs w:val="22"/>
              </w:rPr>
              <w:t>1.Enter the app: “Burger King” in the mobile.</w:t>
            </w:r>
          </w:p>
          <w:p w14:paraId="02943473" w14:textId="77777777" w:rsidR="00B41638" w:rsidRPr="00786C86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786C86">
              <w:rPr>
                <w:rFonts w:asciiTheme="minorHAnsi" w:eastAsia="Times New Roman" w:hAnsiTheme="minorHAnsi" w:cstheme="minorBidi"/>
                <w:sz w:val="22"/>
                <w:szCs w:val="22"/>
              </w:rPr>
              <w:t>2. The main screen has alternating images.</w:t>
            </w:r>
          </w:p>
          <w:p w14:paraId="0AACDAC0" w14:textId="77777777" w:rsidR="00B41638" w:rsidRPr="00786C86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786C86">
              <w:rPr>
                <w:rFonts w:asciiTheme="minorHAnsi" w:eastAsia="Times New Roman" w:hAnsiTheme="minorHAnsi" w:cstheme="minorBidi"/>
                <w:sz w:val="22"/>
                <w:szCs w:val="22"/>
              </w:rPr>
              <w:t>3. In the mobile browser-you can click on any image and it will hyperlink you.</w:t>
            </w:r>
          </w:p>
          <w:p w14:paraId="2450A95B" w14:textId="069EF6CD" w:rsidR="00B41638" w:rsidRPr="00786C86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786C86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However, in the app mobile- you </w:t>
            </w:r>
            <w:r w:rsidR="00786C86" w:rsidRPr="00786C86">
              <w:rPr>
                <w:rFonts w:asciiTheme="minorHAnsi" w:eastAsia="Times New Roman" w:hAnsiTheme="minorHAnsi" w:cstheme="minorBidi"/>
                <w:sz w:val="22"/>
                <w:szCs w:val="22"/>
              </w:rPr>
              <w:t>can’t</w:t>
            </w:r>
            <w:r w:rsidRPr="00786C86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 click on any image. It won't hyperlink you to anything.</w:t>
            </w:r>
          </w:p>
          <w:p w14:paraId="457DDBF8" w14:textId="77777777" w:rsidR="00B41638" w:rsidRPr="00E71D1B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E71D1B">
              <w:rPr>
                <w:b/>
                <w:bCs/>
                <w:color w:val="DE350B"/>
              </w:rPr>
              <w:t>Actual Result:</w:t>
            </w:r>
          </w:p>
          <w:p w14:paraId="086C9479" w14:textId="77777777" w:rsidR="00B41638" w:rsidRPr="00786C86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786C86">
              <w:rPr>
                <w:rFonts w:asciiTheme="minorHAnsi" w:eastAsia="Times New Roman" w:hAnsiTheme="minorHAnsi" w:cstheme="minorBidi"/>
                <w:sz w:val="22"/>
                <w:szCs w:val="22"/>
              </w:rPr>
              <w:t>There is no compatibility between the app and the mobile browser.</w:t>
            </w:r>
          </w:p>
          <w:p w14:paraId="488899CF" w14:textId="77777777" w:rsidR="00B41638" w:rsidRPr="00E71D1B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E71D1B">
              <w:rPr>
                <w:b/>
                <w:bCs/>
                <w:color w:val="DE350B"/>
              </w:rPr>
              <w:t>Expected Result:</w:t>
            </w:r>
          </w:p>
          <w:p w14:paraId="3B81685A" w14:textId="77777777" w:rsidR="00B41638" w:rsidRPr="00786C86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786C86">
              <w:rPr>
                <w:rFonts w:asciiTheme="minorHAnsi" w:eastAsia="Times New Roman" w:hAnsiTheme="minorHAnsi" w:cstheme="minorBidi"/>
                <w:sz w:val="22"/>
                <w:szCs w:val="22"/>
              </w:rPr>
              <w:t>There should be compatibility between the mobile browser and the application.</w:t>
            </w:r>
          </w:p>
          <w:p w14:paraId="6E8D097A" w14:textId="77777777" w:rsidR="00B41638" w:rsidRDefault="00B41638" w:rsidP="00B41638">
            <w:pPr>
              <w:rPr>
                <w:rFonts w:eastAsia="Times New Roman"/>
              </w:rPr>
            </w:pPr>
          </w:p>
        </w:tc>
      </w:tr>
    </w:tbl>
    <w:p w14:paraId="3C19703D" w14:textId="5BB6927B" w:rsidR="00B41638" w:rsidRDefault="00B41638" w:rsidP="00B41638">
      <w:pPr>
        <w:rPr>
          <w:rFonts w:eastAsia="Times New Roman"/>
        </w:rPr>
      </w:pPr>
    </w:p>
    <w:p w14:paraId="36F3B32C" w14:textId="77777777" w:rsidR="00B41638" w:rsidRDefault="00B41638" w:rsidP="00B41638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6D98B554" w14:textId="77777777" w:rsidTr="00B41638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2D5EC0" w14:textId="77777777" w:rsidR="00B41638" w:rsidRDefault="00B41638" w:rsidP="00B41638">
            <w:pPr>
              <w:pStyle w:val="3"/>
              <w:rPr>
                <w:rFonts w:eastAsia="Times New Roman"/>
              </w:rPr>
            </w:pPr>
            <w:bookmarkStart w:id="56" w:name="_[BK-20]_Unnecessary_message"/>
            <w:bookmarkEnd w:id="56"/>
            <w:r>
              <w:rPr>
                <w:rFonts w:eastAsia="Times New Roman"/>
              </w:rPr>
              <w:t>[BK-20] </w:t>
            </w:r>
            <w:hyperlink r:id="rId157" w:history="1">
              <w:r>
                <w:rPr>
                  <w:rStyle w:val="Hyperlink"/>
                  <w:rFonts w:eastAsia="Times New Roman"/>
                </w:rPr>
                <w:t>Unnecessary message to download an app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12/Jul/24  Updated: 14/Jul/24 </w:t>
            </w:r>
          </w:p>
        </w:tc>
      </w:tr>
      <w:tr w:rsidR="00B41638" w14:paraId="784EF36B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713F9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A1693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B41638" w14:paraId="2DC8D9B7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DD3AC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255F61" w14:textId="77777777" w:rsidR="00B41638" w:rsidRDefault="0050732B" w:rsidP="00B41638">
            <w:pPr>
              <w:rPr>
                <w:rFonts w:eastAsia="Times New Roman"/>
              </w:rPr>
            </w:pPr>
            <w:hyperlink r:id="rId158" w:history="1">
              <w:r w:rsidR="00B41638">
                <w:rPr>
                  <w:rStyle w:val="Hyperlink"/>
                  <w:rFonts w:eastAsia="Times New Roman"/>
                </w:rPr>
                <w:t>Burger King</w:t>
              </w:r>
            </w:hyperlink>
          </w:p>
        </w:tc>
      </w:tr>
      <w:tr w:rsidR="00B41638" w14:paraId="2125A889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55144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F7B69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0365E6B8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BF612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FE85F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1B03C227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50C4B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983A5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7A3C06D7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2703"/>
        <w:gridCol w:w="1802"/>
        <w:gridCol w:w="2703"/>
      </w:tblGrid>
      <w:tr w:rsidR="00B41638" w14:paraId="517E736D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DF5A8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A16AD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8C02E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57770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Low </w:t>
            </w:r>
          </w:p>
        </w:tc>
      </w:tr>
      <w:tr w:rsidR="00B41638" w14:paraId="2FABE328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1F10A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CF0B18" w14:textId="77777777" w:rsidR="00B41638" w:rsidRDefault="0050732B" w:rsidP="00B41638">
            <w:pPr>
              <w:rPr>
                <w:rFonts w:eastAsia="Times New Roman"/>
              </w:rPr>
            </w:pPr>
            <w:hyperlink r:id="rId159" w:history="1">
              <w:r w:rsidR="00B41638">
                <w:rPr>
                  <w:rStyle w:val="Hyperlink"/>
                  <w:rFonts w:eastAsia="Times New Roman"/>
                  <w:rtl/>
                </w:rPr>
                <w:t xml:space="preserve">יובל דוידוב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E9808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F532D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B41638" w14:paraId="0AF857C9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363DD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EF1F7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96370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CAB11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B41638" w14:paraId="21AFC890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4C75B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4DA49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6FC9575C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AE0D6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4456F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7F522F6C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295A8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82285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4BEC5248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F24DA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9AC10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0A4AA888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1D701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Environment: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622927" w14:textId="77777777" w:rsidR="00B41638" w:rsidRDefault="00B41638" w:rsidP="00B41638">
            <w:pPr>
              <w:pStyle w:val="NormalWeb"/>
            </w:pPr>
            <w:r>
              <w:t>iOS 17.5.1</w:t>
            </w:r>
          </w:p>
          <w:p w14:paraId="28D18E3E" w14:textId="77777777" w:rsidR="00B41638" w:rsidRDefault="00B41638" w:rsidP="00B41638">
            <w:pPr>
              <w:pStyle w:val="NormalWeb"/>
            </w:pPr>
            <w:r>
              <w:t>Android Ver 11: Realme GT Neo2 5G:RMX3370_11_A.098i</w:t>
            </w:r>
          </w:p>
        </w:tc>
      </w:tr>
    </w:tbl>
    <w:p w14:paraId="6D30323C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20EC85C0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0416E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Attachments: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EFF73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anchor distT="0" distB="0" distL="114300" distR="114300" simplePos="0" relativeHeight="251694080" behindDoc="0" locked="0" layoutInCell="1" allowOverlap="1" wp14:anchorId="39D20F01" wp14:editId="4A9661E5">
                  <wp:simplePos x="0" y="0"/>
                  <wp:positionH relativeFrom="column">
                    <wp:posOffset>51435</wp:posOffset>
                  </wp:positionH>
                  <wp:positionV relativeFrom="page">
                    <wp:posOffset>0</wp:posOffset>
                  </wp:positionV>
                  <wp:extent cx="1979295" cy="4290695"/>
                  <wp:effectExtent l="0" t="0" r="1905" b="0"/>
                  <wp:wrapTopAndBottom/>
                  <wp:docPr id="91" name="תמונה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bug 20.jfif"/>
                          <pic:cNvPicPr/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9295" cy="4290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41638" w14:paraId="166E8DE9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D3DF2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Severity: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DD6EE" w:themeFill="accent5" w:themeFillTint="66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23E0A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S5-Low </w:t>
            </w:r>
          </w:p>
        </w:tc>
      </w:tr>
    </w:tbl>
    <w:p w14:paraId="2A46E74E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20" w:type="dxa"/>
          <w:left w:w="20" w:type="dxa"/>
          <w:bottom w:w="20" w:type="dxa"/>
          <w:right w:w="20" w:type="dxa"/>
        </w:tblCellMar>
        <w:tblLook w:val="04A0" w:firstRow="1" w:lastRow="0" w:firstColumn="1" w:lastColumn="0" w:noHBand="0" w:noVBand="1"/>
      </w:tblPr>
      <w:tblGrid>
        <w:gridCol w:w="1186"/>
        <w:gridCol w:w="7840"/>
      </w:tblGrid>
      <w:tr w:rsidR="00B41638" w14:paraId="0C905315" w14:textId="77777777" w:rsidTr="00B41638">
        <w:trPr>
          <w:trHeight w:val="430"/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7D2475FF" w14:textId="77777777" w:rsidR="00B41638" w:rsidRDefault="00B41638" w:rsidP="00B41638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7ACFAF9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17CFFFA8" w14:textId="77777777" w:rsidR="00B41638" w:rsidRDefault="00B41638" w:rsidP="00B41638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B41638" w14:paraId="24273A9F" w14:textId="77777777" w:rsidTr="00B41638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18F9E42" w14:textId="77777777" w:rsidR="00B41638" w:rsidRPr="00E71D1B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E71D1B">
              <w:rPr>
                <w:b/>
                <w:bCs/>
                <w:color w:val="DE350B"/>
              </w:rPr>
              <w:t>Steps to Reproduce:</w:t>
            </w:r>
          </w:p>
          <w:p w14:paraId="1DB715BB" w14:textId="77777777" w:rsidR="00B41638" w:rsidRPr="00786C86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786C86">
              <w:rPr>
                <w:rFonts w:asciiTheme="minorHAnsi" w:eastAsia="Times New Roman" w:hAnsiTheme="minorHAnsi" w:cstheme="minorBidi"/>
                <w:sz w:val="22"/>
                <w:szCs w:val="22"/>
              </w:rPr>
              <w:t>1.Enter the app: “Burger King” in the mobile.</w:t>
            </w:r>
          </w:p>
          <w:p w14:paraId="13C972EA" w14:textId="77777777" w:rsidR="00B41638" w:rsidRPr="00786C86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786C86">
              <w:rPr>
                <w:rFonts w:asciiTheme="minorHAnsi" w:eastAsia="Times New Roman" w:hAnsiTheme="minorHAnsi" w:cstheme="minorBidi"/>
                <w:sz w:val="22"/>
                <w:szCs w:val="22"/>
              </w:rPr>
              <w:t>2. The main screen has alternating images.</w:t>
            </w:r>
          </w:p>
          <w:p w14:paraId="324A3587" w14:textId="1C31E17F" w:rsidR="00B41638" w:rsidRPr="00786C86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786C86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3. Appears in one of the pictures </w:t>
            </w:r>
            <w:r w:rsidRPr="00786C86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״הטבת חודש יולי- קבלו 10% הנחה על ארוחות מוגדלות של</w:t>
            </w:r>
            <w:r w:rsidRPr="00786C86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 Veggie </w:t>
            </w:r>
            <w:r w:rsidR="00786C86" w:rsidRPr="00786C86">
              <w:rPr>
                <w:rFonts w:asciiTheme="minorHAnsi" w:eastAsia="Times New Roman" w:hAnsiTheme="minorHAnsi" w:cstheme="minorBidi"/>
                <w:sz w:val="22"/>
                <w:szCs w:val="22"/>
              </w:rPr>
              <w:t>Kings.</w:t>
            </w:r>
            <w:r w:rsidRPr="00786C86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 </w:t>
            </w:r>
            <w:r w:rsidRPr="00786C86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תורידו את האפליקציה ״</w:t>
            </w:r>
          </w:p>
          <w:p w14:paraId="63F4508F" w14:textId="77777777" w:rsidR="00B41638" w:rsidRPr="00786C86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E71D1B">
              <w:rPr>
                <w:b/>
                <w:bCs/>
                <w:color w:val="DE350B"/>
              </w:rPr>
              <w:t>Actual Result:</w:t>
            </w:r>
            <w:r>
              <w:br/>
            </w:r>
            <w:r w:rsidRPr="00786C86">
              <w:rPr>
                <w:rFonts w:asciiTheme="minorHAnsi" w:eastAsia="Times New Roman" w:hAnsiTheme="minorHAnsi" w:cstheme="minorBidi"/>
                <w:sz w:val="22"/>
                <w:szCs w:val="22"/>
              </w:rPr>
              <w:t>The message appears: download the application in the app.</w:t>
            </w:r>
          </w:p>
          <w:p w14:paraId="2EC379F5" w14:textId="77777777" w:rsidR="00B41638" w:rsidRDefault="00B41638" w:rsidP="00B41638">
            <w:pPr>
              <w:pStyle w:val="NormalWeb"/>
            </w:pPr>
            <w:r w:rsidRPr="00E71D1B">
              <w:rPr>
                <w:b/>
                <w:bCs/>
                <w:color w:val="DE350B"/>
              </w:rPr>
              <w:t>Expected Result:</w:t>
            </w:r>
            <w:r w:rsidRPr="00E71D1B">
              <w:rPr>
                <w:b/>
                <w:bCs/>
                <w:color w:val="DE350B"/>
              </w:rPr>
              <w:br/>
            </w:r>
            <w:r w:rsidRPr="00786C86">
              <w:rPr>
                <w:rFonts w:asciiTheme="minorHAnsi" w:eastAsia="Times New Roman" w:hAnsiTheme="minorHAnsi" w:cstheme="minorBidi"/>
                <w:sz w:val="22"/>
                <w:szCs w:val="22"/>
              </w:rPr>
              <w:t>This message will not appear in the application.</w:t>
            </w:r>
          </w:p>
          <w:p w14:paraId="1C2A7716" w14:textId="77777777" w:rsidR="00B41638" w:rsidRDefault="00B41638" w:rsidP="00B41638">
            <w:pPr>
              <w:rPr>
                <w:rFonts w:eastAsia="Times New Roman"/>
              </w:rPr>
            </w:pPr>
          </w:p>
        </w:tc>
      </w:tr>
    </w:tbl>
    <w:p w14:paraId="10009F03" w14:textId="0FC57EA0" w:rsidR="00B41638" w:rsidRDefault="00B41638" w:rsidP="00B41638">
      <w:pPr>
        <w:rPr>
          <w:rFonts w:eastAsia="Times New Roman"/>
        </w:rPr>
      </w:pPr>
    </w:p>
    <w:p w14:paraId="02E0E0E1" w14:textId="77777777" w:rsidR="00B41638" w:rsidRDefault="00B41638" w:rsidP="00B41638">
      <w:pPr>
        <w:rPr>
          <w:rFonts w:eastAsia="Times New Roman"/>
        </w:rPr>
      </w:pPr>
      <w:r>
        <w:rPr>
          <w:rFonts w:eastAsia="Times New Roman"/>
        </w:rPr>
        <w:br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45230168" w14:textId="77777777" w:rsidTr="00B41638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1FC05A" w14:textId="77777777" w:rsidR="00B41638" w:rsidRDefault="00B41638" w:rsidP="00B41638">
            <w:pPr>
              <w:pStyle w:val="3"/>
              <w:rPr>
                <w:rFonts w:eastAsia="Times New Roman"/>
              </w:rPr>
            </w:pPr>
            <w:bookmarkStart w:id="57" w:name="_[BK-19]_The_&quot;Veggie"/>
            <w:bookmarkEnd w:id="57"/>
            <w:r>
              <w:rPr>
                <w:rFonts w:eastAsia="Times New Roman"/>
              </w:rPr>
              <w:t>[BK-19] </w:t>
            </w:r>
            <w:hyperlink r:id="rId161" w:history="1">
              <w:r>
                <w:rPr>
                  <w:rStyle w:val="Hyperlink"/>
                  <w:rFonts w:eastAsia="Times New Roman"/>
                </w:rPr>
                <w:t>The "Veggie Kings" item on sale is not available in branches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12/Jul/24  Updated: 14/Jul/24 </w:t>
            </w:r>
          </w:p>
        </w:tc>
      </w:tr>
      <w:tr w:rsidR="00B41638" w14:paraId="26F9767E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F9D2E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1CDA9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B41638" w14:paraId="4892A3A0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4391B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3B1B48" w14:textId="77777777" w:rsidR="00B41638" w:rsidRDefault="0050732B" w:rsidP="00B41638">
            <w:pPr>
              <w:rPr>
                <w:rFonts w:eastAsia="Times New Roman"/>
              </w:rPr>
            </w:pPr>
            <w:hyperlink r:id="rId162" w:history="1">
              <w:r w:rsidR="00B41638">
                <w:rPr>
                  <w:rStyle w:val="Hyperlink"/>
                  <w:rFonts w:eastAsia="Times New Roman"/>
                </w:rPr>
                <w:t>Burger King</w:t>
              </w:r>
            </w:hyperlink>
          </w:p>
        </w:tc>
      </w:tr>
      <w:tr w:rsidR="00B41638" w14:paraId="4385062D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9BFE6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7A8D2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39A59764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4AC85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F54D5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715643BA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ADB06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5D19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1571276A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2703"/>
        <w:gridCol w:w="1802"/>
        <w:gridCol w:w="2703"/>
      </w:tblGrid>
      <w:tr w:rsidR="00B41638" w14:paraId="6F572D39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01D64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85B07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D097A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57DA1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Medium </w:t>
            </w:r>
          </w:p>
        </w:tc>
      </w:tr>
      <w:tr w:rsidR="00B41638" w14:paraId="071BF0E9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6EE7B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BCCCDE" w14:textId="77777777" w:rsidR="00B41638" w:rsidRDefault="0050732B" w:rsidP="00B41638">
            <w:pPr>
              <w:rPr>
                <w:rFonts w:eastAsia="Times New Roman"/>
              </w:rPr>
            </w:pPr>
            <w:hyperlink r:id="rId163" w:history="1">
              <w:r w:rsidR="00B41638">
                <w:rPr>
                  <w:rStyle w:val="Hyperlink"/>
                  <w:rFonts w:eastAsia="Times New Roman"/>
                  <w:rtl/>
                </w:rPr>
                <w:t xml:space="preserve">יובל דוידוב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0C5C0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34653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B41638" w14:paraId="7800EA83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F5CCC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BD8F4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2DD42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31D68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B41638" w14:paraId="07B9DE7C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31972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7FAA6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3E532F7D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98E81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0C277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2529B2AA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51AE4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97A88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55B7A158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B7F94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E1EFC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530758F7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B58BE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Environment: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C4FC14" w14:textId="77777777" w:rsidR="00B41638" w:rsidRDefault="00B41638" w:rsidP="00B41638">
            <w:pPr>
              <w:pStyle w:val="NormalWeb"/>
            </w:pPr>
            <w:r>
              <w:t>Android Ver 11: Realme GT Neo2 5G:RMX3370_11_A.098i</w:t>
            </w:r>
          </w:p>
        </w:tc>
      </w:tr>
    </w:tbl>
    <w:p w14:paraId="5BECEEE5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62BF5BFC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95A80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Attachments: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5AD58D" w14:textId="5430D23A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anchor distT="0" distB="0" distL="114300" distR="114300" simplePos="0" relativeHeight="251696128" behindDoc="0" locked="0" layoutInCell="1" allowOverlap="1" wp14:anchorId="06366171" wp14:editId="6F44D7F5">
                  <wp:simplePos x="0" y="0"/>
                  <wp:positionH relativeFrom="column">
                    <wp:posOffset>2297430</wp:posOffset>
                  </wp:positionH>
                  <wp:positionV relativeFrom="page">
                    <wp:posOffset>4603750</wp:posOffset>
                  </wp:positionV>
                  <wp:extent cx="1567815" cy="3568700"/>
                  <wp:effectExtent l="0" t="0" r="0" b="0"/>
                  <wp:wrapTopAndBottom/>
                  <wp:docPr id="95" name="תמונה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bug 19 b.jfif"/>
                          <pic:cNvPicPr/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7815" cy="356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eastAsia="Times New Roman"/>
                <w:noProof/>
              </w:rPr>
              <w:drawing>
                <wp:anchor distT="0" distB="0" distL="114300" distR="114300" simplePos="0" relativeHeight="251697152" behindDoc="0" locked="0" layoutInCell="1" allowOverlap="1" wp14:anchorId="14534CA2" wp14:editId="6FFDDF8C">
                  <wp:simplePos x="0" y="0"/>
                  <wp:positionH relativeFrom="column">
                    <wp:posOffset>1956435</wp:posOffset>
                  </wp:positionH>
                  <wp:positionV relativeFrom="page">
                    <wp:posOffset>0</wp:posOffset>
                  </wp:positionV>
                  <wp:extent cx="1894205" cy="4210050"/>
                  <wp:effectExtent l="0" t="0" r="0" b="0"/>
                  <wp:wrapTopAndBottom/>
                  <wp:docPr id="97" name="תמונה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bug 19 c.jfif"/>
                          <pic:cNvPicPr/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4205" cy="421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eastAsia="Times New Roman"/>
                <w:noProof/>
              </w:rPr>
              <w:drawing>
                <wp:anchor distT="0" distB="0" distL="114300" distR="114300" simplePos="0" relativeHeight="251695104" behindDoc="0" locked="0" layoutInCell="1" allowOverlap="1" wp14:anchorId="1BFBF3A4" wp14:editId="2BBE9433">
                  <wp:simplePos x="0" y="0"/>
                  <wp:positionH relativeFrom="column">
                    <wp:posOffset>38100</wp:posOffset>
                  </wp:positionH>
                  <wp:positionV relativeFrom="page">
                    <wp:posOffset>0</wp:posOffset>
                  </wp:positionV>
                  <wp:extent cx="1852295" cy="4140200"/>
                  <wp:effectExtent l="0" t="0" r="0" b="0"/>
                  <wp:wrapTopAndBottom/>
                  <wp:docPr id="93" name="תמונה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bug 19 a.jfif"/>
                          <pic:cNvPicPr/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295" cy="414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41638" w14:paraId="61BA37B5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38C39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Severity: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C00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B53B8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S3-Major </w:t>
            </w:r>
          </w:p>
        </w:tc>
      </w:tr>
    </w:tbl>
    <w:p w14:paraId="3FF81064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20" w:type="dxa"/>
          <w:left w:w="20" w:type="dxa"/>
          <w:bottom w:w="20" w:type="dxa"/>
          <w:right w:w="20" w:type="dxa"/>
        </w:tblCellMar>
        <w:tblLook w:val="04A0" w:firstRow="1" w:lastRow="0" w:firstColumn="1" w:lastColumn="0" w:noHBand="0" w:noVBand="1"/>
      </w:tblPr>
      <w:tblGrid>
        <w:gridCol w:w="1186"/>
        <w:gridCol w:w="7840"/>
      </w:tblGrid>
      <w:tr w:rsidR="00B41638" w14:paraId="4DFBFDCB" w14:textId="77777777" w:rsidTr="00B41638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2A99ACEA" w14:textId="77777777" w:rsidR="00B41638" w:rsidRDefault="00B41638" w:rsidP="00B41638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648B45A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574444B0" w14:textId="77777777" w:rsidR="00B41638" w:rsidRDefault="00B41638" w:rsidP="00B41638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B41638" w14:paraId="1D2A4632" w14:textId="77777777" w:rsidTr="00B41638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10BFC03" w14:textId="77777777" w:rsidR="00B41638" w:rsidRPr="00E71D1B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E71D1B">
              <w:rPr>
                <w:b/>
                <w:bCs/>
                <w:color w:val="DE350B"/>
              </w:rPr>
              <w:t>Steps to Reproduce:</w:t>
            </w:r>
          </w:p>
          <w:p w14:paraId="73CFE464" w14:textId="77777777" w:rsidR="00B41638" w:rsidRPr="00981BF4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81BF4">
              <w:rPr>
                <w:rFonts w:asciiTheme="minorHAnsi" w:eastAsia="Times New Roman" w:hAnsiTheme="minorHAnsi" w:cstheme="minorBidi"/>
                <w:sz w:val="22"/>
                <w:szCs w:val="22"/>
              </w:rPr>
              <w:t>1. Enter the application “Burger King” on the Mobile.</w:t>
            </w:r>
          </w:p>
          <w:p w14:paraId="0979C059" w14:textId="0616B7BB" w:rsidR="00B41638" w:rsidRPr="00981BF4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81BF4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2.Click the three stripes on the top </w:t>
            </w:r>
            <w:r w:rsidR="00981BF4" w:rsidRPr="00981BF4">
              <w:rPr>
                <w:rFonts w:asciiTheme="minorHAnsi" w:eastAsia="Times New Roman" w:hAnsiTheme="minorHAnsi" w:cstheme="minorBidi"/>
                <w:sz w:val="22"/>
                <w:szCs w:val="22"/>
              </w:rPr>
              <w:t>right.</w:t>
            </w:r>
          </w:p>
          <w:p w14:paraId="1ED4DF17" w14:textId="77777777" w:rsidR="00B41638" w:rsidRPr="00981BF4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81BF4">
              <w:rPr>
                <w:rFonts w:asciiTheme="minorHAnsi" w:eastAsia="Times New Roman" w:hAnsiTheme="minorHAnsi" w:cstheme="minorBidi"/>
                <w:sz w:val="22"/>
                <w:szCs w:val="22"/>
              </w:rPr>
              <w:t>3.Select the “</w:t>
            </w:r>
            <w:r w:rsidRPr="00981BF4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תפריט</w:t>
            </w:r>
            <w:r w:rsidRPr="00981BF4">
              <w:rPr>
                <w:rFonts w:asciiTheme="minorHAnsi" w:eastAsia="Times New Roman" w:hAnsiTheme="minorHAnsi" w:cstheme="minorBidi"/>
                <w:sz w:val="22"/>
                <w:szCs w:val="22"/>
              </w:rPr>
              <w:t>” option.</w:t>
            </w:r>
          </w:p>
          <w:p w14:paraId="677F3724" w14:textId="77777777" w:rsidR="00B41638" w:rsidRPr="00981BF4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81BF4">
              <w:rPr>
                <w:rFonts w:asciiTheme="minorHAnsi" w:eastAsia="Times New Roman" w:hAnsiTheme="minorHAnsi" w:cstheme="minorBidi"/>
                <w:sz w:val="22"/>
                <w:szCs w:val="22"/>
              </w:rPr>
              <w:t>4.Select on the “VEGGIE KINGS” option.</w:t>
            </w:r>
          </w:p>
          <w:p w14:paraId="16734C5A" w14:textId="77777777" w:rsidR="00B41638" w:rsidRPr="00981BF4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81BF4">
              <w:rPr>
                <w:rFonts w:asciiTheme="minorHAnsi" w:eastAsia="Times New Roman" w:hAnsiTheme="minorHAnsi" w:cstheme="minorBidi"/>
                <w:sz w:val="22"/>
                <w:szCs w:val="22"/>
              </w:rPr>
              <w:t>5.Click for example to “</w:t>
            </w:r>
            <w:r w:rsidRPr="00981BF4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ווג'י וופר</w:t>
            </w:r>
            <w:r w:rsidRPr="00981BF4">
              <w:rPr>
                <w:rFonts w:asciiTheme="minorHAnsi" w:eastAsia="Times New Roman" w:hAnsiTheme="minorHAnsi" w:cstheme="minorBidi"/>
                <w:sz w:val="22"/>
                <w:szCs w:val="22"/>
              </w:rPr>
              <w:t>” option and you will receive a notification about an item not available in the branch.</w:t>
            </w:r>
          </w:p>
          <w:p w14:paraId="6044DE3A" w14:textId="77777777" w:rsidR="00B41638" w:rsidRPr="00E71D1B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E71D1B">
              <w:rPr>
                <w:b/>
                <w:bCs/>
                <w:color w:val="DE350B"/>
              </w:rPr>
              <w:t>Actual Result:</w:t>
            </w:r>
          </w:p>
          <w:p w14:paraId="4D0E467D" w14:textId="77777777" w:rsidR="00B41638" w:rsidRPr="00981BF4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81BF4">
              <w:rPr>
                <w:rFonts w:asciiTheme="minorHAnsi" w:eastAsia="Times New Roman" w:hAnsiTheme="minorHAnsi" w:cstheme="minorBidi"/>
                <w:sz w:val="22"/>
                <w:szCs w:val="22"/>
              </w:rPr>
              <w:t>An item “VAGGIE KINGS” that is on sale is not available in the branches for a few days.</w:t>
            </w:r>
          </w:p>
          <w:p w14:paraId="37B30712" w14:textId="77777777" w:rsidR="00B41638" w:rsidRPr="00E71D1B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E71D1B">
              <w:rPr>
                <w:b/>
                <w:bCs/>
                <w:color w:val="DE350B"/>
              </w:rPr>
              <w:t>Expected Result:</w:t>
            </w:r>
          </w:p>
          <w:p w14:paraId="6A231953" w14:textId="77777777" w:rsidR="00B41638" w:rsidRPr="00981BF4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81BF4">
              <w:rPr>
                <w:rFonts w:asciiTheme="minorHAnsi" w:eastAsia="Times New Roman" w:hAnsiTheme="minorHAnsi" w:cstheme="minorBidi"/>
                <w:sz w:val="22"/>
                <w:szCs w:val="22"/>
              </w:rPr>
              <w:t>An item “VAGGIE KINGS” that is on sale will be available on the days of the sale in the branches.</w:t>
            </w:r>
          </w:p>
          <w:p w14:paraId="5F8F728C" w14:textId="77777777" w:rsidR="00B41638" w:rsidRDefault="00B41638" w:rsidP="00B41638">
            <w:pPr>
              <w:rPr>
                <w:rFonts w:eastAsia="Times New Roman"/>
              </w:rPr>
            </w:pPr>
          </w:p>
        </w:tc>
      </w:tr>
    </w:tbl>
    <w:p w14:paraId="79D39DC3" w14:textId="1B0E2C59" w:rsidR="00B41638" w:rsidRDefault="00B41638" w:rsidP="00B41638">
      <w:pPr>
        <w:rPr>
          <w:rFonts w:eastAsia="Times New Roman"/>
        </w:rPr>
      </w:pPr>
    </w:p>
    <w:p w14:paraId="46584B7C" w14:textId="77777777" w:rsidR="00B41638" w:rsidRDefault="00B41638" w:rsidP="00B41638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7DC2849A" w14:textId="77777777" w:rsidTr="00B41638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54A173" w14:textId="77777777" w:rsidR="00B41638" w:rsidRDefault="00B41638" w:rsidP="00B41638">
            <w:pPr>
              <w:pStyle w:val="3"/>
              <w:rPr>
                <w:rFonts w:eastAsia="Times New Roman"/>
              </w:rPr>
            </w:pPr>
            <w:bookmarkStart w:id="58" w:name="_[BK-18]_There_is"/>
            <w:bookmarkEnd w:id="58"/>
            <w:r>
              <w:rPr>
                <w:rFonts w:eastAsia="Times New Roman"/>
              </w:rPr>
              <w:t>[BK-18] </w:t>
            </w:r>
            <w:hyperlink r:id="rId167" w:history="1">
              <w:r>
                <w:rPr>
                  <w:rStyle w:val="Hyperlink"/>
                  <w:rFonts w:eastAsia="Times New Roman"/>
                </w:rPr>
                <w:t>There is no search option in the application as shown in the image on the website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12/Jul/24  Updated: 12/Jul/24 </w:t>
            </w:r>
          </w:p>
        </w:tc>
      </w:tr>
      <w:tr w:rsidR="00B41638" w14:paraId="2503D2A4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66014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4AF77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B41638" w14:paraId="3D823429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B4AB9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2729FB" w14:textId="77777777" w:rsidR="00B41638" w:rsidRDefault="0050732B" w:rsidP="00B41638">
            <w:pPr>
              <w:rPr>
                <w:rFonts w:eastAsia="Times New Roman"/>
              </w:rPr>
            </w:pPr>
            <w:hyperlink r:id="rId168" w:history="1">
              <w:r w:rsidR="00B41638">
                <w:rPr>
                  <w:rStyle w:val="Hyperlink"/>
                  <w:rFonts w:eastAsia="Times New Roman"/>
                </w:rPr>
                <w:t>Burger King</w:t>
              </w:r>
            </w:hyperlink>
          </w:p>
        </w:tc>
      </w:tr>
      <w:tr w:rsidR="00B41638" w14:paraId="27F90BD9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17E8A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452DC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685192A8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48494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30845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6765E6AF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7438C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B427C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4B4FC408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2703"/>
        <w:gridCol w:w="1802"/>
        <w:gridCol w:w="2703"/>
      </w:tblGrid>
      <w:tr w:rsidR="00B41638" w14:paraId="5936FAFD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20356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AEA49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ECF05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CD68B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Medium </w:t>
            </w:r>
          </w:p>
        </w:tc>
      </w:tr>
      <w:tr w:rsidR="00B41638" w14:paraId="0125D86E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4792E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DB7D56" w14:textId="77777777" w:rsidR="00B41638" w:rsidRDefault="0050732B" w:rsidP="00B41638">
            <w:pPr>
              <w:rPr>
                <w:rFonts w:eastAsia="Times New Roman"/>
              </w:rPr>
            </w:pPr>
            <w:hyperlink r:id="rId169" w:history="1">
              <w:r w:rsidR="00B41638">
                <w:rPr>
                  <w:rStyle w:val="Hyperlink"/>
                  <w:rFonts w:eastAsia="Times New Roman"/>
                </w:rPr>
                <w:t xml:space="preserve">Rita Petrenko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6428C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7D40A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B41638" w14:paraId="16D327A5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ECA95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28222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B2169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1911F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B41638" w14:paraId="3A00876C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A4A28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FC381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217B9C9B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58159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406BF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18D2229E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33BC1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C40A7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4EA2A33C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6C16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B609C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6B3E958E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5D239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Environment: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2C30AD" w14:textId="77777777" w:rsidR="00B41638" w:rsidRDefault="00B41638" w:rsidP="00B41638">
            <w:pPr>
              <w:pStyle w:val="NormalWeb"/>
            </w:pPr>
            <w:r>
              <w:t>Android Ver 11: Realme GT Neo2 5G:RMX3370_11_A.098i</w:t>
            </w:r>
          </w:p>
          <w:p w14:paraId="5A54333D" w14:textId="77777777" w:rsidR="00B41638" w:rsidRDefault="00B41638" w:rsidP="00B41638">
            <w:pPr>
              <w:pStyle w:val="NormalWeb"/>
            </w:pPr>
            <w:r>
              <w:t>iOS 17.5.1</w:t>
            </w:r>
          </w:p>
        </w:tc>
      </w:tr>
    </w:tbl>
    <w:p w14:paraId="5AFC6617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1D023A24" w14:textId="77777777" w:rsidTr="00EB30A3">
        <w:trPr>
          <w:trHeight w:val="5909"/>
        </w:trPr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E563C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Attachments: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31F148" w14:textId="733CA16F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anchor distT="0" distB="0" distL="114300" distR="114300" simplePos="0" relativeHeight="251699200" behindDoc="0" locked="0" layoutInCell="1" allowOverlap="1" wp14:anchorId="49483627" wp14:editId="70B683D9">
                  <wp:simplePos x="0" y="0"/>
                  <wp:positionH relativeFrom="column">
                    <wp:posOffset>-14605</wp:posOffset>
                  </wp:positionH>
                  <wp:positionV relativeFrom="page">
                    <wp:posOffset>0</wp:posOffset>
                  </wp:positionV>
                  <wp:extent cx="2167255" cy="4292600"/>
                  <wp:effectExtent l="0" t="0" r="4445" b="0"/>
                  <wp:wrapTopAndBottom/>
                  <wp:docPr id="101" name="תמונה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bug 18.jfif"/>
                          <pic:cNvPicPr/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7255" cy="429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41638" w14:paraId="060AA166" w14:textId="77777777" w:rsidTr="00EB30A3">
        <w:trPr>
          <w:trHeight w:val="72"/>
        </w:trPr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7D288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Severity: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0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88BEC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S4-Minor </w:t>
            </w:r>
          </w:p>
        </w:tc>
      </w:tr>
    </w:tbl>
    <w:p w14:paraId="7AF6835E" w14:textId="115E4C40" w:rsidR="00B41638" w:rsidRDefault="00B41638" w:rsidP="00B41638">
      <w:pPr>
        <w:rPr>
          <w:rFonts w:eastAsia="Times New Roman"/>
        </w:rPr>
      </w:pPr>
    </w:p>
    <w:p w14:paraId="699FDC3C" w14:textId="34D0D159" w:rsidR="00EB30A3" w:rsidRDefault="00EB30A3" w:rsidP="00B41638">
      <w:pPr>
        <w:rPr>
          <w:rFonts w:eastAsia="Times New Roman"/>
        </w:rPr>
      </w:pPr>
    </w:p>
    <w:p w14:paraId="49FC1E38" w14:textId="682030D8" w:rsidR="00EB30A3" w:rsidRDefault="00EB30A3" w:rsidP="00B41638">
      <w:pPr>
        <w:rPr>
          <w:rFonts w:eastAsia="Times New Roman"/>
        </w:rPr>
      </w:pPr>
    </w:p>
    <w:p w14:paraId="35FEBAE4" w14:textId="0854904D" w:rsidR="00EB30A3" w:rsidRDefault="00EB30A3" w:rsidP="00B41638">
      <w:pPr>
        <w:rPr>
          <w:rFonts w:eastAsia="Times New Roman"/>
        </w:rPr>
      </w:pPr>
    </w:p>
    <w:p w14:paraId="2F309AC9" w14:textId="76AEEF6D" w:rsidR="00EB30A3" w:rsidRDefault="00EB30A3" w:rsidP="00B41638">
      <w:pPr>
        <w:rPr>
          <w:rFonts w:eastAsia="Times New Roman"/>
        </w:rPr>
      </w:pPr>
    </w:p>
    <w:p w14:paraId="302423B5" w14:textId="757A9B03" w:rsidR="00EB30A3" w:rsidRDefault="00EB30A3" w:rsidP="00B41638">
      <w:pPr>
        <w:rPr>
          <w:rFonts w:eastAsia="Times New Roman"/>
        </w:rPr>
      </w:pPr>
    </w:p>
    <w:p w14:paraId="7B99AE22" w14:textId="51BA4BDB" w:rsidR="00EB30A3" w:rsidRDefault="00EB30A3" w:rsidP="00B41638">
      <w:pPr>
        <w:rPr>
          <w:rFonts w:eastAsia="Times New Roman"/>
        </w:rPr>
      </w:pPr>
    </w:p>
    <w:p w14:paraId="72FCF3FC" w14:textId="6D290C2C" w:rsidR="00EB30A3" w:rsidRDefault="00EB30A3" w:rsidP="00B41638">
      <w:pPr>
        <w:rPr>
          <w:rFonts w:eastAsia="Times New Roman"/>
        </w:rPr>
      </w:pPr>
    </w:p>
    <w:p w14:paraId="5AC4D71D" w14:textId="4C7D595D" w:rsidR="00EB30A3" w:rsidRDefault="00EB30A3" w:rsidP="00B41638">
      <w:pPr>
        <w:rPr>
          <w:rFonts w:eastAsia="Times New Roman"/>
        </w:rPr>
      </w:pPr>
    </w:p>
    <w:p w14:paraId="7FDA18DA" w14:textId="6CF85BC1" w:rsidR="00EB30A3" w:rsidRDefault="00EB30A3" w:rsidP="00B41638">
      <w:pPr>
        <w:rPr>
          <w:rFonts w:eastAsia="Times New Roman"/>
        </w:rPr>
      </w:pPr>
    </w:p>
    <w:p w14:paraId="0EE4DEFF" w14:textId="7D4B950E" w:rsidR="00EB30A3" w:rsidRDefault="00EB30A3" w:rsidP="00B41638">
      <w:pPr>
        <w:rPr>
          <w:rFonts w:eastAsia="Times New Roman"/>
        </w:rPr>
      </w:pPr>
    </w:p>
    <w:p w14:paraId="57A231AC" w14:textId="0458696E" w:rsidR="00EB30A3" w:rsidRDefault="00EB30A3" w:rsidP="00B41638">
      <w:pPr>
        <w:rPr>
          <w:rFonts w:eastAsia="Times New Roman"/>
        </w:rPr>
      </w:pPr>
    </w:p>
    <w:p w14:paraId="4ED1618C" w14:textId="519827BA" w:rsidR="00EB30A3" w:rsidRDefault="00EB30A3" w:rsidP="00B41638">
      <w:pPr>
        <w:rPr>
          <w:rFonts w:eastAsia="Times New Roman"/>
        </w:rPr>
      </w:pPr>
    </w:p>
    <w:p w14:paraId="5538EBAD" w14:textId="77777777" w:rsidR="00EB30A3" w:rsidRDefault="00EB30A3" w:rsidP="00B41638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20" w:type="dxa"/>
          <w:left w:w="20" w:type="dxa"/>
          <w:bottom w:w="20" w:type="dxa"/>
          <w:right w:w="20" w:type="dxa"/>
        </w:tblCellMar>
        <w:tblLook w:val="04A0" w:firstRow="1" w:lastRow="0" w:firstColumn="1" w:lastColumn="0" w:noHBand="0" w:noVBand="1"/>
      </w:tblPr>
      <w:tblGrid>
        <w:gridCol w:w="1186"/>
        <w:gridCol w:w="7840"/>
      </w:tblGrid>
      <w:tr w:rsidR="00B41638" w14:paraId="2A482BFE" w14:textId="77777777" w:rsidTr="00B41638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5E1AADB9" w14:textId="77777777" w:rsidR="00B41638" w:rsidRDefault="00B41638" w:rsidP="00B41638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408786B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2DCC7F60" w14:textId="77777777" w:rsidR="00B41638" w:rsidRDefault="00B41638" w:rsidP="00B41638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B41638" w14:paraId="3CFB0AE9" w14:textId="77777777" w:rsidTr="00B41638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93F4006" w14:textId="77777777" w:rsidR="00B41638" w:rsidRPr="00E71D1B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E71D1B">
              <w:rPr>
                <w:b/>
                <w:bCs/>
                <w:color w:val="DE350B"/>
              </w:rPr>
              <w:t>Steps to Reproduce:</w:t>
            </w:r>
          </w:p>
          <w:p w14:paraId="2A87D7DC" w14:textId="77777777" w:rsidR="00B41638" w:rsidRDefault="00B41638" w:rsidP="00B41638">
            <w:pPr>
              <w:numPr>
                <w:ilvl w:val="0"/>
                <w:numId w:val="23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>Enter the Website “Burger King” on the Mobile.</w:t>
            </w:r>
            <w:r>
              <w:rPr>
                <w:rFonts w:eastAsia="Times New Roman"/>
              </w:rPr>
              <w:br/>
            </w:r>
          </w:p>
          <w:p w14:paraId="3870D6CF" w14:textId="77777777" w:rsidR="00B41638" w:rsidRDefault="00B41638" w:rsidP="00B41638">
            <w:pPr>
              <w:numPr>
                <w:ilvl w:val="0"/>
                <w:numId w:val="23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>Scroll down.</w:t>
            </w:r>
            <w:r>
              <w:rPr>
                <w:rFonts w:eastAsia="Times New Roman"/>
              </w:rPr>
              <w:br/>
            </w:r>
          </w:p>
          <w:p w14:paraId="5BED8C67" w14:textId="5D09466F" w:rsidR="00B41638" w:rsidRDefault="00B41638" w:rsidP="00B41638">
            <w:pPr>
              <w:numPr>
                <w:ilvl w:val="0"/>
                <w:numId w:val="23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Look at the ad image to </w:t>
            </w:r>
            <w:r w:rsidR="00665F23">
              <w:rPr>
                <w:rFonts w:eastAsia="Times New Roman"/>
              </w:rPr>
              <w:t>download</w:t>
            </w:r>
            <w:r>
              <w:rPr>
                <w:rFonts w:eastAsia="Times New Roman"/>
              </w:rPr>
              <w:t xml:space="preserve"> and app</w:t>
            </w:r>
            <w:r>
              <w:rPr>
                <w:rFonts w:eastAsia="Times New Roman"/>
              </w:rPr>
              <w:br/>
            </w:r>
          </w:p>
          <w:p w14:paraId="43303704" w14:textId="77777777" w:rsidR="00B41638" w:rsidRPr="00C87466" w:rsidRDefault="00B41638" w:rsidP="00B41638">
            <w:pPr>
              <w:numPr>
                <w:ilvl w:val="0"/>
                <w:numId w:val="23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>See that according to the image there is a search option.</w:t>
            </w:r>
            <w:r>
              <w:rPr>
                <w:rFonts w:eastAsia="Times New Roman"/>
              </w:rPr>
              <w:br/>
            </w:r>
          </w:p>
          <w:p w14:paraId="2BBB6800" w14:textId="77777777" w:rsidR="00B41638" w:rsidRDefault="00B41638" w:rsidP="00B41638">
            <w:pPr>
              <w:numPr>
                <w:ilvl w:val="0"/>
                <w:numId w:val="23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>Enter the application “Burger King” on the Mobile.</w:t>
            </w:r>
            <w:r>
              <w:rPr>
                <w:rFonts w:eastAsia="Times New Roman"/>
              </w:rPr>
              <w:br/>
            </w:r>
          </w:p>
          <w:p w14:paraId="4F918FC8" w14:textId="77777777" w:rsidR="00B41638" w:rsidRDefault="00B41638" w:rsidP="00B41638">
            <w:pPr>
              <w:numPr>
                <w:ilvl w:val="0"/>
                <w:numId w:val="23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>See there is not search option.</w:t>
            </w:r>
          </w:p>
          <w:p w14:paraId="1E45C5F2" w14:textId="77777777" w:rsidR="00B41638" w:rsidRPr="00E71D1B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E71D1B">
              <w:rPr>
                <w:b/>
                <w:bCs/>
                <w:color w:val="DE350B"/>
              </w:rPr>
              <w:t>Actual Result:</w:t>
            </w:r>
          </w:p>
          <w:p w14:paraId="75C7AA08" w14:textId="77777777" w:rsidR="00B41638" w:rsidRDefault="00B41638" w:rsidP="00B41638">
            <w:pPr>
              <w:pStyle w:val="NormalWeb"/>
            </w:pPr>
            <w:r w:rsidRPr="00665F23">
              <w:rPr>
                <w:rFonts w:asciiTheme="minorHAnsi" w:eastAsia="Times New Roman" w:hAnsiTheme="minorHAnsi" w:cstheme="minorBidi"/>
                <w:sz w:val="22"/>
                <w:szCs w:val="22"/>
              </w:rPr>
              <w:t>There is no search option in the application as shown in the image on the website.</w:t>
            </w:r>
          </w:p>
          <w:p w14:paraId="07D2DBF0" w14:textId="77777777" w:rsidR="00B41638" w:rsidRPr="00E71D1B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E71D1B">
              <w:rPr>
                <w:b/>
                <w:bCs/>
                <w:color w:val="DE350B"/>
              </w:rPr>
              <w:t>Expected Result:</w:t>
            </w:r>
          </w:p>
          <w:p w14:paraId="3F4C305F" w14:textId="067DC036" w:rsidR="00B41638" w:rsidRPr="00665F23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665F23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There should be a match between the application as shown in the image on the </w:t>
            </w:r>
            <w:r w:rsidR="00665F23" w:rsidRPr="00665F23">
              <w:rPr>
                <w:rFonts w:asciiTheme="minorHAnsi" w:eastAsia="Times New Roman" w:hAnsiTheme="minorHAnsi" w:cstheme="minorBidi"/>
                <w:sz w:val="22"/>
                <w:szCs w:val="22"/>
              </w:rPr>
              <w:t>website and</w:t>
            </w:r>
            <w:r w:rsidRPr="00665F23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 the actual mobile application.</w:t>
            </w:r>
          </w:p>
          <w:p w14:paraId="68E89077" w14:textId="77777777" w:rsidR="00B41638" w:rsidRDefault="00B41638" w:rsidP="00B41638">
            <w:pPr>
              <w:rPr>
                <w:rFonts w:eastAsia="Times New Roman"/>
              </w:rPr>
            </w:pPr>
          </w:p>
        </w:tc>
      </w:tr>
    </w:tbl>
    <w:p w14:paraId="05DE52C8" w14:textId="068A4F79" w:rsidR="00B41638" w:rsidRDefault="00B41638" w:rsidP="00B41638">
      <w:pPr>
        <w:rPr>
          <w:rFonts w:eastAsia="Times New Roman"/>
        </w:rPr>
      </w:pPr>
    </w:p>
    <w:p w14:paraId="3D1A76BB" w14:textId="77777777" w:rsidR="00B41638" w:rsidRDefault="00B41638" w:rsidP="00B41638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1863B6B2" w14:textId="77777777" w:rsidTr="00B41638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49C6FD" w14:textId="77777777" w:rsidR="00B41638" w:rsidRDefault="00B41638" w:rsidP="00B41638">
            <w:pPr>
              <w:pStyle w:val="3"/>
              <w:rPr>
                <w:rFonts w:eastAsia="Times New Roman"/>
              </w:rPr>
            </w:pPr>
            <w:bookmarkStart w:id="59" w:name="_[BK-17]_There_is"/>
            <w:bookmarkEnd w:id="59"/>
            <w:r>
              <w:rPr>
                <w:rFonts w:eastAsia="Times New Roman"/>
              </w:rPr>
              <w:t>[BK-17] </w:t>
            </w:r>
            <w:hyperlink r:id="rId171" w:history="1">
              <w:r>
                <w:rPr>
                  <w:rStyle w:val="Hyperlink"/>
                  <w:rFonts w:eastAsia="Times New Roman"/>
                </w:rPr>
                <w:t>There is no match between the file about “</w:t>
              </w:r>
              <w:r>
                <w:rPr>
                  <w:rStyle w:val="Hyperlink"/>
                  <w:rFonts w:eastAsia="Times New Roman"/>
                  <w:rtl/>
                </w:rPr>
                <w:t>מידע לאלרגניים</w:t>
              </w:r>
              <w:r>
                <w:rPr>
                  <w:rStyle w:val="Hyperlink"/>
                  <w:rFonts w:eastAsia="Times New Roman"/>
                </w:rPr>
                <w:t>” in the application and the file on the website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11/Jul/24  Updated: 12/Jul/24 </w:t>
            </w:r>
          </w:p>
        </w:tc>
      </w:tr>
      <w:tr w:rsidR="00B41638" w14:paraId="0DEA61BC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649BE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BD296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B41638" w14:paraId="2214EE31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B432C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0DC394" w14:textId="77777777" w:rsidR="00B41638" w:rsidRDefault="0050732B" w:rsidP="00B41638">
            <w:pPr>
              <w:rPr>
                <w:rFonts w:eastAsia="Times New Roman"/>
              </w:rPr>
            </w:pPr>
            <w:hyperlink r:id="rId172" w:history="1">
              <w:r w:rsidR="00B41638">
                <w:rPr>
                  <w:rStyle w:val="Hyperlink"/>
                  <w:rFonts w:eastAsia="Times New Roman"/>
                </w:rPr>
                <w:t>Burger King</w:t>
              </w:r>
            </w:hyperlink>
          </w:p>
        </w:tc>
      </w:tr>
      <w:tr w:rsidR="00B41638" w14:paraId="3A40D6CE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02971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6ACCD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201DD583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7D64F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983B0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60FA313E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94C52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5B41D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79400AD6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2703"/>
        <w:gridCol w:w="1802"/>
        <w:gridCol w:w="2703"/>
      </w:tblGrid>
      <w:tr w:rsidR="00B41638" w14:paraId="6B6E30B2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ECA27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225AD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04DF1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EFA3D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Medium </w:t>
            </w:r>
          </w:p>
        </w:tc>
      </w:tr>
      <w:tr w:rsidR="00B41638" w14:paraId="46AF4CC2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4F0D9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C8DCC7" w14:textId="77777777" w:rsidR="00B41638" w:rsidRDefault="0050732B" w:rsidP="00B41638">
            <w:pPr>
              <w:rPr>
                <w:rFonts w:eastAsia="Times New Roman"/>
              </w:rPr>
            </w:pPr>
            <w:hyperlink r:id="rId173" w:history="1">
              <w:r w:rsidR="00B41638">
                <w:rPr>
                  <w:rStyle w:val="Hyperlink"/>
                  <w:rFonts w:eastAsia="Times New Roman"/>
                </w:rPr>
                <w:t xml:space="preserve">Rita Petrenko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CA9B6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B99C5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B41638" w14:paraId="7932DEE2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208D2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D534B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53445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728A5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B41638" w14:paraId="00739342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9D80C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625C1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0F967C28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E5079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612A0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3BB4D835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25B8B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2B0D9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49D5C680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D7433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3B812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03FD95E7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2CEB7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Environment: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526C08" w14:textId="77777777" w:rsidR="00B41638" w:rsidRDefault="00B41638" w:rsidP="00B41638">
            <w:pPr>
              <w:pStyle w:val="NormalWeb"/>
            </w:pPr>
            <w:r>
              <w:t>Android Ver 11: Realme GT Neo2 5G:RMX3370_11_A.098i</w:t>
            </w:r>
          </w:p>
          <w:p w14:paraId="64073809" w14:textId="77777777" w:rsidR="00B41638" w:rsidRDefault="00B41638" w:rsidP="00B41638">
            <w:pPr>
              <w:pStyle w:val="NormalWeb"/>
            </w:pPr>
            <w:r>
              <w:t>iOS 17.5.1</w:t>
            </w:r>
          </w:p>
        </w:tc>
      </w:tr>
    </w:tbl>
    <w:p w14:paraId="326C7039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314449B2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1A021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Attachments: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CFF05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anchor distT="0" distB="0" distL="114300" distR="114300" simplePos="0" relativeHeight="251701248" behindDoc="0" locked="0" layoutInCell="1" allowOverlap="1" wp14:anchorId="5BDCA280" wp14:editId="3A52E689">
                  <wp:simplePos x="0" y="0"/>
                  <wp:positionH relativeFrom="column">
                    <wp:posOffset>-14605</wp:posOffset>
                  </wp:positionH>
                  <wp:positionV relativeFrom="page">
                    <wp:posOffset>1115060</wp:posOffset>
                  </wp:positionV>
                  <wp:extent cx="2238375" cy="2594610"/>
                  <wp:effectExtent l="0" t="0" r="9525" b="0"/>
                  <wp:wrapSquare wrapText="bothSides"/>
                  <wp:docPr id="103" name="תמונה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bug 17 a.jfif"/>
                          <pic:cNvPicPr/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2594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eastAsia="Times New Roman"/>
                <w:noProof/>
              </w:rPr>
              <w:drawing>
                <wp:anchor distT="0" distB="0" distL="114300" distR="114300" simplePos="0" relativeHeight="251700224" behindDoc="0" locked="0" layoutInCell="1" allowOverlap="1" wp14:anchorId="1962EE0A" wp14:editId="0352A810">
                  <wp:simplePos x="0" y="0"/>
                  <wp:positionH relativeFrom="column">
                    <wp:posOffset>2284730</wp:posOffset>
                  </wp:positionH>
                  <wp:positionV relativeFrom="page">
                    <wp:posOffset>0</wp:posOffset>
                  </wp:positionV>
                  <wp:extent cx="2432050" cy="2529840"/>
                  <wp:effectExtent l="0" t="0" r="6350" b="3810"/>
                  <wp:wrapTopAndBottom/>
                  <wp:docPr id="105" name="תמונה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bug 17 b.jfif"/>
                          <pic:cNvPicPr/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2050" cy="2529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41638" w14:paraId="2E7B7FA2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CBF07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Severity: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0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D4743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S4-Minor </w:t>
            </w:r>
          </w:p>
        </w:tc>
      </w:tr>
    </w:tbl>
    <w:p w14:paraId="52DC23EC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20" w:type="dxa"/>
          <w:left w:w="20" w:type="dxa"/>
          <w:bottom w:w="20" w:type="dxa"/>
          <w:right w:w="20" w:type="dxa"/>
        </w:tblCellMar>
        <w:tblLook w:val="04A0" w:firstRow="1" w:lastRow="0" w:firstColumn="1" w:lastColumn="0" w:noHBand="0" w:noVBand="1"/>
      </w:tblPr>
      <w:tblGrid>
        <w:gridCol w:w="1186"/>
        <w:gridCol w:w="7840"/>
      </w:tblGrid>
      <w:tr w:rsidR="00B41638" w14:paraId="29DB0016" w14:textId="77777777" w:rsidTr="00B41638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625AE5CE" w14:textId="77777777" w:rsidR="00B41638" w:rsidRDefault="00B41638" w:rsidP="00B41638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542EFE3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519F14BF" w14:textId="77777777" w:rsidR="00B41638" w:rsidRDefault="00B41638" w:rsidP="00B41638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B41638" w14:paraId="2A197D28" w14:textId="77777777" w:rsidTr="00B41638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EEBCB89" w14:textId="77777777" w:rsidR="00B41638" w:rsidRPr="00E71D1B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E71D1B">
              <w:rPr>
                <w:b/>
                <w:bCs/>
                <w:color w:val="DE350B"/>
              </w:rPr>
              <w:t>Steps to Reproduce:</w:t>
            </w:r>
          </w:p>
          <w:p w14:paraId="16EC330B" w14:textId="77777777" w:rsidR="00B41638" w:rsidRDefault="00B41638" w:rsidP="00B41638">
            <w:pPr>
              <w:numPr>
                <w:ilvl w:val="0"/>
                <w:numId w:val="24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>Enter the application “Burger King” on the Mobile.</w:t>
            </w:r>
            <w:r>
              <w:rPr>
                <w:rFonts w:eastAsia="Times New Roman"/>
              </w:rPr>
              <w:br/>
            </w:r>
          </w:p>
          <w:p w14:paraId="7E6EF287" w14:textId="3A210A49" w:rsidR="00B41638" w:rsidRDefault="00B41638" w:rsidP="00B41638">
            <w:pPr>
              <w:numPr>
                <w:ilvl w:val="0"/>
                <w:numId w:val="24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Click the three stripes on the top </w:t>
            </w:r>
            <w:r w:rsidR="002109E5">
              <w:rPr>
                <w:rFonts w:eastAsia="Times New Roman"/>
              </w:rPr>
              <w:t>right.</w:t>
            </w:r>
            <w:r>
              <w:rPr>
                <w:rFonts w:eastAsia="Times New Roman"/>
              </w:rPr>
              <w:br/>
            </w:r>
          </w:p>
          <w:p w14:paraId="015B1477" w14:textId="77777777" w:rsidR="00B41638" w:rsidRDefault="00B41638" w:rsidP="00B41638">
            <w:pPr>
              <w:numPr>
                <w:ilvl w:val="0"/>
                <w:numId w:val="24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>Select the '</w:t>
            </w:r>
            <w:r>
              <w:rPr>
                <w:rFonts w:eastAsia="Times New Roman"/>
                <w:rtl/>
              </w:rPr>
              <w:t>מידע לאלרגניים</w:t>
            </w:r>
            <w:r>
              <w:rPr>
                <w:rFonts w:eastAsia="Times New Roman"/>
              </w:rPr>
              <w:t>' option.</w:t>
            </w:r>
            <w:r>
              <w:rPr>
                <w:rFonts w:eastAsia="Times New Roman"/>
              </w:rPr>
              <w:br/>
            </w:r>
          </w:p>
          <w:p w14:paraId="1E2CD09B" w14:textId="77777777" w:rsidR="00B41638" w:rsidRDefault="00B41638" w:rsidP="00B41638">
            <w:pPr>
              <w:numPr>
                <w:ilvl w:val="0"/>
                <w:numId w:val="24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>Open the file.</w:t>
            </w:r>
            <w:r>
              <w:rPr>
                <w:rFonts w:eastAsia="Times New Roman"/>
              </w:rPr>
              <w:br/>
            </w:r>
          </w:p>
          <w:p w14:paraId="384B86B4" w14:textId="0433BF26" w:rsidR="00B41638" w:rsidRDefault="00B41638" w:rsidP="00B41638">
            <w:pPr>
              <w:numPr>
                <w:ilvl w:val="0"/>
                <w:numId w:val="24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>Look that there is a column with “</w:t>
            </w:r>
            <w:r>
              <w:rPr>
                <w:rFonts w:eastAsia="Times New Roman"/>
                <w:rtl/>
              </w:rPr>
              <w:t>סרטנים</w:t>
            </w:r>
            <w:r>
              <w:rPr>
                <w:rFonts w:eastAsia="Times New Roman"/>
              </w:rPr>
              <w:t>”</w:t>
            </w:r>
            <w:r w:rsidR="00E71D1B">
              <w:rPr>
                <w:rFonts w:eastAsia="Times New Roman" w:hint="cs"/>
                <w:rtl/>
              </w:rPr>
              <w:t>.</w:t>
            </w:r>
          </w:p>
          <w:p w14:paraId="447B75CE" w14:textId="77777777" w:rsidR="00B41638" w:rsidRPr="00E71D1B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E71D1B">
              <w:rPr>
                <w:b/>
                <w:bCs/>
                <w:color w:val="DE350B"/>
              </w:rPr>
              <w:t>Actual Result:</w:t>
            </w:r>
          </w:p>
          <w:p w14:paraId="4F6329DD" w14:textId="77777777" w:rsidR="00B41638" w:rsidRPr="002109E5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2109E5">
              <w:rPr>
                <w:rFonts w:asciiTheme="minorHAnsi" w:eastAsia="Times New Roman" w:hAnsiTheme="minorHAnsi" w:cstheme="minorBidi"/>
                <w:sz w:val="22"/>
                <w:szCs w:val="22"/>
              </w:rPr>
              <w:t>There is no match between the file about “</w:t>
            </w:r>
            <w:r w:rsidRPr="002109E5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מידע לאלרגניים</w:t>
            </w:r>
            <w:r w:rsidRPr="002109E5">
              <w:rPr>
                <w:rFonts w:asciiTheme="minorHAnsi" w:eastAsia="Times New Roman" w:hAnsiTheme="minorHAnsi" w:cstheme="minorBidi"/>
                <w:sz w:val="22"/>
                <w:szCs w:val="22"/>
              </w:rPr>
              <w:t>” in the application and the file on the website.</w:t>
            </w:r>
          </w:p>
          <w:p w14:paraId="715B47C6" w14:textId="30428BA5" w:rsidR="00B41638" w:rsidRPr="00824323" w:rsidRDefault="00B41638" w:rsidP="00824323">
            <w:pPr>
              <w:pStyle w:val="NormalWeb"/>
              <w:rPr>
                <w:color w:val="FF0000"/>
              </w:rPr>
            </w:pPr>
            <w:r w:rsidRPr="00E71D1B">
              <w:rPr>
                <w:b/>
                <w:bCs/>
                <w:color w:val="DE350B"/>
              </w:rPr>
              <w:t>Expected Result:</w:t>
            </w:r>
            <w:r w:rsidR="00824323">
              <w:rPr>
                <w:color w:val="FF0000"/>
              </w:rPr>
              <w:br/>
            </w:r>
            <w:r w:rsidRPr="002109E5">
              <w:rPr>
                <w:rFonts w:asciiTheme="minorHAnsi" w:eastAsia="Times New Roman" w:hAnsiTheme="minorHAnsi" w:cstheme="minorBidi"/>
                <w:sz w:val="22"/>
                <w:szCs w:val="22"/>
              </w:rPr>
              <w:t>There should be a match between the file about “</w:t>
            </w:r>
            <w:r w:rsidRPr="002109E5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מידע לאלרגניים</w:t>
            </w:r>
            <w:r w:rsidRPr="002109E5">
              <w:rPr>
                <w:rFonts w:asciiTheme="minorHAnsi" w:eastAsia="Times New Roman" w:hAnsiTheme="minorHAnsi" w:cstheme="minorBidi"/>
                <w:sz w:val="22"/>
                <w:szCs w:val="22"/>
              </w:rPr>
              <w:t>” in the application and the file on the website.</w:t>
            </w:r>
          </w:p>
          <w:p w14:paraId="55DD6932" w14:textId="77777777" w:rsidR="00B41638" w:rsidRDefault="00B41638" w:rsidP="00B41638">
            <w:pPr>
              <w:rPr>
                <w:rFonts w:eastAsia="Times New Roman"/>
              </w:rPr>
            </w:pPr>
          </w:p>
        </w:tc>
      </w:tr>
    </w:tbl>
    <w:p w14:paraId="5A6D4370" w14:textId="4A746398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06507242" w14:textId="77777777" w:rsidTr="00B41638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C11507" w14:textId="77777777" w:rsidR="00B41638" w:rsidRDefault="00B41638" w:rsidP="00B41638">
            <w:pPr>
              <w:pStyle w:val="3"/>
              <w:rPr>
                <w:rFonts w:eastAsia="Times New Roman"/>
              </w:rPr>
            </w:pPr>
            <w:bookmarkStart w:id="60" w:name="_[BK-16]_Unnecessary_&quot;/&quot;"/>
            <w:bookmarkEnd w:id="60"/>
            <w:r>
              <w:rPr>
                <w:rFonts w:eastAsia="Times New Roman"/>
              </w:rPr>
              <w:t>[BK-16] </w:t>
            </w:r>
            <w:hyperlink r:id="rId176" w:history="1">
              <w:r>
                <w:rPr>
                  <w:rStyle w:val="Hyperlink"/>
                  <w:rFonts w:eastAsia="Times New Roman"/>
                </w:rPr>
                <w:t>Unnecessary "/" sign in the "</w:t>
              </w:r>
              <w:r>
                <w:rPr>
                  <w:rStyle w:val="Hyperlink"/>
                  <w:rFonts w:eastAsia="Times New Roman"/>
                  <w:rtl/>
                </w:rPr>
                <w:t>התחברות</w:t>
              </w:r>
              <w:r>
                <w:rPr>
                  <w:rStyle w:val="Hyperlink"/>
                  <w:rFonts w:eastAsia="Times New Roman"/>
                </w:rPr>
                <w:t>"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11/Jul/24  Updated: 12/Jul/24 </w:t>
            </w:r>
          </w:p>
        </w:tc>
      </w:tr>
      <w:tr w:rsidR="00B41638" w14:paraId="6B3A1755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3BF0B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8F8DA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B41638" w14:paraId="10C11522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9E05A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4B8F30" w14:textId="77777777" w:rsidR="00B41638" w:rsidRDefault="0050732B" w:rsidP="00B41638">
            <w:pPr>
              <w:rPr>
                <w:rFonts w:eastAsia="Times New Roman"/>
              </w:rPr>
            </w:pPr>
            <w:hyperlink r:id="rId177" w:history="1">
              <w:r w:rsidR="00B41638">
                <w:rPr>
                  <w:rStyle w:val="Hyperlink"/>
                  <w:rFonts w:eastAsia="Times New Roman"/>
                </w:rPr>
                <w:t>Burger King</w:t>
              </w:r>
            </w:hyperlink>
          </w:p>
        </w:tc>
      </w:tr>
      <w:tr w:rsidR="00B41638" w14:paraId="470A38D5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54740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F3C64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5E27E62D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330F4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DE171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65E68540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B647F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F436C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5792C5FC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2703"/>
        <w:gridCol w:w="1802"/>
        <w:gridCol w:w="2703"/>
      </w:tblGrid>
      <w:tr w:rsidR="00B41638" w14:paraId="2E2A1F82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C2374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D06E4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22489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47C3A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Low </w:t>
            </w:r>
          </w:p>
        </w:tc>
      </w:tr>
      <w:tr w:rsidR="00B41638" w14:paraId="0A2DE9DE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07947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D79C0E" w14:textId="77777777" w:rsidR="00B41638" w:rsidRDefault="0050732B" w:rsidP="00B41638">
            <w:pPr>
              <w:rPr>
                <w:rFonts w:eastAsia="Times New Roman"/>
              </w:rPr>
            </w:pPr>
            <w:hyperlink r:id="rId178" w:history="1">
              <w:r w:rsidR="00B41638">
                <w:rPr>
                  <w:rStyle w:val="Hyperlink"/>
                  <w:rFonts w:eastAsia="Times New Roman"/>
                </w:rPr>
                <w:t xml:space="preserve">Rita Petrenko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8AA47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D4723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B41638" w14:paraId="7D032D86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71AD5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128A5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52E36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E9F90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B41638" w14:paraId="5C422242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F65F7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BA61A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304F0ACF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2913E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EE055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620BF0A7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5E6FF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F9CBC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06552CAC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1C229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66DDB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7AAA6BE6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9F7EF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Environment: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D62085" w14:textId="77777777" w:rsidR="00B41638" w:rsidRDefault="00B41638" w:rsidP="00B41638">
            <w:pPr>
              <w:pStyle w:val="NormalWeb"/>
            </w:pPr>
            <w:r>
              <w:t>Android Ver 11: Realme GT Neo2 5G:RMX3370_11_A.098i</w:t>
            </w:r>
          </w:p>
        </w:tc>
      </w:tr>
    </w:tbl>
    <w:p w14:paraId="76FA51BC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79C85FBF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E8AC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Attachments: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C02E9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anchor distT="0" distB="0" distL="114300" distR="114300" simplePos="0" relativeHeight="251702272" behindDoc="0" locked="0" layoutInCell="1" allowOverlap="1" wp14:anchorId="15062AA8" wp14:editId="3AFA3005">
                  <wp:simplePos x="0" y="0"/>
                  <wp:positionH relativeFrom="column">
                    <wp:posOffset>-14605</wp:posOffset>
                  </wp:positionH>
                  <wp:positionV relativeFrom="page">
                    <wp:posOffset>1905</wp:posOffset>
                  </wp:positionV>
                  <wp:extent cx="1270000" cy="2822575"/>
                  <wp:effectExtent l="0" t="0" r="6350" b="0"/>
                  <wp:wrapTopAndBottom/>
                  <wp:docPr id="108" name="תמונה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bug 16.jfif"/>
                          <pic:cNvPicPr/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0" cy="282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41638" w14:paraId="2F11BE28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0E1D1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Severity: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DD6EE" w:themeFill="accent5" w:themeFillTint="66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7FF61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S5-Low </w:t>
            </w:r>
          </w:p>
        </w:tc>
      </w:tr>
    </w:tbl>
    <w:p w14:paraId="61B45B2C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20" w:type="dxa"/>
          <w:left w:w="20" w:type="dxa"/>
          <w:bottom w:w="20" w:type="dxa"/>
          <w:right w:w="20" w:type="dxa"/>
        </w:tblCellMar>
        <w:tblLook w:val="04A0" w:firstRow="1" w:lastRow="0" w:firstColumn="1" w:lastColumn="0" w:noHBand="0" w:noVBand="1"/>
      </w:tblPr>
      <w:tblGrid>
        <w:gridCol w:w="1186"/>
        <w:gridCol w:w="7840"/>
      </w:tblGrid>
      <w:tr w:rsidR="00B41638" w14:paraId="01988C10" w14:textId="77777777" w:rsidTr="00B41638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5F1A9FFE" w14:textId="77777777" w:rsidR="00B41638" w:rsidRDefault="00B41638" w:rsidP="00B41638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1B78BA8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5441EC12" w14:textId="77777777" w:rsidR="00B41638" w:rsidRDefault="00B41638" w:rsidP="00B41638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B41638" w14:paraId="17C2FEC9" w14:textId="77777777" w:rsidTr="00B41638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00A5978" w14:textId="77777777" w:rsidR="00B41638" w:rsidRPr="00E71D1B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E71D1B">
              <w:rPr>
                <w:b/>
                <w:bCs/>
                <w:color w:val="DE350B"/>
              </w:rPr>
              <w:t>Steps to Reproduce:</w:t>
            </w:r>
          </w:p>
          <w:p w14:paraId="2816F0E4" w14:textId="77777777" w:rsidR="00B41638" w:rsidRDefault="00B41638" w:rsidP="00B41638">
            <w:pPr>
              <w:numPr>
                <w:ilvl w:val="0"/>
                <w:numId w:val="25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>Enter the application “Burger King” on the Mobile.</w:t>
            </w:r>
            <w:r>
              <w:rPr>
                <w:rFonts w:eastAsia="Times New Roman"/>
              </w:rPr>
              <w:br/>
            </w:r>
          </w:p>
          <w:p w14:paraId="13241953" w14:textId="77777777" w:rsidR="00B41638" w:rsidRDefault="00B41638" w:rsidP="00B41638">
            <w:pPr>
              <w:numPr>
                <w:ilvl w:val="0"/>
                <w:numId w:val="25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>Click on the “</w:t>
            </w:r>
            <w:r>
              <w:rPr>
                <w:rFonts w:eastAsia="Times New Roman"/>
                <w:rtl/>
              </w:rPr>
              <w:t>התחבר</w:t>
            </w:r>
            <w:r>
              <w:rPr>
                <w:rFonts w:eastAsia="Times New Roman"/>
              </w:rPr>
              <w:t>” button on the top left side.</w:t>
            </w:r>
            <w:r>
              <w:rPr>
                <w:rFonts w:eastAsia="Times New Roman"/>
              </w:rPr>
              <w:br/>
            </w:r>
          </w:p>
          <w:p w14:paraId="6AEC32A2" w14:textId="21F3FC7C" w:rsidR="00B41638" w:rsidRDefault="00B41638" w:rsidP="00B41638">
            <w:pPr>
              <w:numPr>
                <w:ilvl w:val="0"/>
                <w:numId w:val="25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Look the one unnecessary “/” </w:t>
            </w:r>
            <w:r w:rsidR="000B543A">
              <w:rPr>
                <w:rFonts w:eastAsia="Times New Roman"/>
              </w:rPr>
              <w:t>sign.</w:t>
            </w:r>
          </w:p>
          <w:p w14:paraId="025F5483" w14:textId="77777777" w:rsidR="00B41638" w:rsidRPr="00E71D1B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E71D1B">
              <w:rPr>
                <w:b/>
                <w:bCs/>
                <w:color w:val="DE350B"/>
              </w:rPr>
              <w:t>Actual Result:</w:t>
            </w:r>
          </w:p>
          <w:p w14:paraId="1E39C92F" w14:textId="77777777" w:rsidR="00B41638" w:rsidRPr="000B543A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0B543A">
              <w:rPr>
                <w:rFonts w:asciiTheme="minorHAnsi" w:eastAsia="Times New Roman" w:hAnsiTheme="minorHAnsi" w:cstheme="minorBidi"/>
                <w:sz w:val="22"/>
                <w:szCs w:val="22"/>
              </w:rPr>
              <w:t>There is unnecessary “/” sign in the “</w:t>
            </w:r>
            <w:r w:rsidRPr="000B543A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התחברות</w:t>
            </w:r>
            <w:r w:rsidRPr="000B543A">
              <w:rPr>
                <w:rFonts w:asciiTheme="minorHAnsi" w:eastAsia="Times New Roman" w:hAnsiTheme="minorHAnsi" w:cstheme="minorBidi"/>
                <w:sz w:val="22"/>
                <w:szCs w:val="22"/>
              </w:rPr>
              <w:t>”.</w:t>
            </w:r>
          </w:p>
          <w:p w14:paraId="29E7CE45" w14:textId="77777777" w:rsidR="00B41638" w:rsidRPr="00E71D1B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E71D1B">
              <w:rPr>
                <w:b/>
                <w:bCs/>
                <w:color w:val="DE350B"/>
              </w:rPr>
              <w:t>Expected Result:</w:t>
            </w:r>
          </w:p>
          <w:p w14:paraId="3CE0EE68" w14:textId="77777777" w:rsidR="00B41638" w:rsidRPr="000B543A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0B543A">
              <w:rPr>
                <w:rFonts w:asciiTheme="minorHAnsi" w:eastAsia="Times New Roman" w:hAnsiTheme="minorHAnsi" w:cstheme="minorBidi"/>
                <w:sz w:val="22"/>
                <w:szCs w:val="22"/>
              </w:rPr>
              <w:t>No unnecessary sign is needed.</w:t>
            </w:r>
          </w:p>
          <w:p w14:paraId="1C26CE3F" w14:textId="77777777" w:rsidR="00B41638" w:rsidRDefault="00B41638" w:rsidP="00B41638">
            <w:pPr>
              <w:rPr>
                <w:rFonts w:eastAsia="Times New Roman"/>
              </w:rPr>
            </w:pPr>
          </w:p>
        </w:tc>
      </w:tr>
    </w:tbl>
    <w:p w14:paraId="2EB52BD4" w14:textId="6D991B02" w:rsidR="00B41638" w:rsidRDefault="00B41638" w:rsidP="00B41638">
      <w:pPr>
        <w:rPr>
          <w:rFonts w:eastAsia="Times New Roman"/>
        </w:rPr>
      </w:pPr>
    </w:p>
    <w:p w14:paraId="775F3070" w14:textId="77777777" w:rsidR="00B41638" w:rsidRDefault="00B41638" w:rsidP="00B41638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326FC278" w14:textId="77777777" w:rsidTr="00B41638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D24362" w14:textId="77777777" w:rsidR="00B41638" w:rsidRDefault="00B41638" w:rsidP="00B41638">
            <w:pPr>
              <w:pStyle w:val="3"/>
              <w:rPr>
                <w:rFonts w:eastAsia="Times New Roman"/>
              </w:rPr>
            </w:pPr>
            <w:bookmarkStart w:id="61" w:name="_[BK-15]_Spelling_marking"/>
            <w:bookmarkEnd w:id="61"/>
            <w:r>
              <w:rPr>
                <w:rFonts w:eastAsia="Times New Roman"/>
              </w:rPr>
              <w:t>[BK-15] </w:t>
            </w:r>
            <w:hyperlink r:id="rId180" w:history="1">
              <w:r>
                <w:rPr>
                  <w:rStyle w:val="Hyperlink"/>
                  <w:rFonts w:eastAsia="Times New Roman"/>
                </w:rPr>
                <w:t>Spelling marking in 2 words "</w:t>
              </w:r>
              <w:r>
                <w:rPr>
                  <w:rStyle w:val="Hyperlink"/>
                  <w:rFonts w:eastAsia="Times New Roman"/>
                  <w:rtl/>
                </w:rPr>
                <w:t>יהא</w:t>
              </w:r>
              <w:r>
                <w:rPr>
                  <w:rStyle w:val="Hyperlink"/>
                  <w:rFonts w:eastAsia="Times New Roman"/>
                </w:rPr>
                <w:t>" on the "</w:t>
              </w:r>
              <w:r>
                <w:rPr>
                  <w:rStyle w:val="Hyperlink"/>
                  <w:rFonts w:eastAsia="Times New Roman"/>
                  <w:rtl/>
                </w:rPr>
                <w:t>תקנון</w:t>
              </w:r>
              <w:r>
                <w:rPr>
                  <w:rStyle w:val="Hyperlink"/>
                  <w:rFonts w:eastAsia="Times New Roman"/>
                </w:rPr>
                <w:t>" page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11/Jul/24  Updated: 12/Jul/24 </w:t>
            </w:r>
          </w:p>
        </w:tc>
      </w:tr>
      <w:tr w:rsidR="00B41638" w14:paraId="5B9A94B3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84547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A8BE5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B41638" w14:paraId="5564857F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477E5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C72F0A" w14:textId="77777777" w:rsidR="00B41638" w:rsidRDefault="0050732B" w:rsidP="00B41638">
            <w:pPr>
              <w:rPr>
                <w:rFonts w:eastAsia="Times New Roman"/>
              </w:rPr>
            </w:pPr>
            <w:hyperlink r:id="rId181" w:history="1">
              <w:r w:rsidR="00B41638">
                <w:rPr>
                  <w:rStyle w:val="Hyperlink"/>
                  <w:rFonts w:eastAsia="Times New Roman"/>
                </w:rPr>
                <w:t>Burger King</w:t>
              </w:r>
            </w:hyperlink>
          </w:p>
        </w:tc>
      </w:tr>
      <w:tr w:rsidR="00B41638" w14:paraId="572D85B0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62447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E8345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76B3A3A6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6E89B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A687C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3E4CAA49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9A06A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FDE52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1E2D974D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2703"/>
        <w:gridCol w:w="1802"/>
        <w:gridCol w:w="2703"/>
      </w:tblGrid>
      <w:tr w:rsidR="00B41638" w14:paraId="4D749E84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12243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04112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12970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37BDA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Low </w:t>
            </w:r>
          </w:p>
        </w:tc>
      </w:tr>
      <w:tr w:rsidR="00B41638" w14:paraId="6F75F377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F213C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EDB3BA" w14:textId="77777777" w:rsidR="00B41638" w:rsidRDefault="0050732B" w:rsidP="00B41638">
            <w:pPr>
              <w:rPr>
                <w:rFonts w:eastAsia="Times New Roman"/>
              </w:rPr>
            </w:pPr>
            <w:hyperlink r:id="rId182" w:history="1">
              <w:r w:rsidR="00B41638">
                <w:rPr>
                  <w:rStyle w:val="Hyperlink"/>
                  <w:rFonts w:eastAsia="Times New Roman"/>
                </w:rPr>
                <w:t xml:space="preserve">Rita Petrenko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14B8C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011B0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B41638" w14:paraId="02E3D704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0A10F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39D3E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84498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0466A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B41638" w14:paraId="3E2CF999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BC5D1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B19E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71773D27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703E2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0CE9E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363E17B5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1FE6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38706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52216110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205C3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7F4FB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433FAB0C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95975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Environment: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DB364D" w14:textId="77777777" w:rsidR="00B41638" w:rsidRDefault="00B41638" w:rsidP="00B41638">
            <w:pPr>
              <w:pStyle w:val="NormalWeb"/>
            </w:pPr>
            <w:r>
              <w:t>Android Ver 11: Realme GT Neo2 5G:RMX3370_11_A.098i</w:t>
            </w:r>
          </w:p>
          <w:p w14:paraId="12BEF813" w14:textId="77777777" w:rsidR="00B41638" w:rsidRDefault="00B41638" w:rsidP="00B41638">
            <w:pPr>
              <w:pStyle w:val="NormalWeb"/>
            </w:pPr>
            <w:r>
              <w:t>iOS 17.5.1</w:t>
            </w:r>
          </w:p>
        </w:tc>
      </w:tr>
    </w:tbl>
    <w:p w14:paraId="7C91C366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44FD288C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020A4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Attachments: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521BB2" w14:textId="04363F55" w:rsidR="00B41638" w:rsidRDefault="000F2DD3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anchor distT="0" distB="0" distL="114300" distR="114300" simplePos="0" relativeHeight="251704320" behindDoc="0" locked="0" layoutInCell="1" allowOverlap="1" wp14:anchorId="7AF467AB" wp14:editId="02F115D2">
                  <wp:simplePos x="0" y="0"/>
                  <wp:positionH relativeFrom="column">
                    <wp:posOffset>2072640</wp:posOffset>
                  </wp:positionH>
                  <wp:positionV relativeFrom="page">
                    <wp:posOffset>211</wp:posOffset>
                  </wp:positionV>
                  <wp:extent cx="1525905" cy="3454400"/>
                  <wp:effectExtent l="0" t="0" r="0" b="0"/>
                  <wp:wrapTopAndBottom/>
                  <wp:docPr id="111" name="תמונה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bug 15 b.jfif"/>
                          <pic:cNvPicPr/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5905" cy="345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41638">
              <w:rPr>
                <w:rFonts w:eastAsia="Times New Roman"/>
                <w:noProof/>
              </w:rPr>
              <w:drawing>
                <wp:anchor distT="0" distB="0" distL="114300" distR="114300" simplePos="0" relativeHeight="251703296" behindDoc="0" locked="0" layoutInCell="1" allowOverlap="1" wp14:anchorId="7ED01D4F" wp14:editId="13E850F4">
                  <wp:simplePos x="0" y="0"/>
                  <wp:positionH relativeFrom="column">
                    <wp:posOffset>92075</wp:posOffset>
                  </wp:positionH>
                  <wp:positionV relativeFrom="page">
                    <wp:posOffset>0</wp:posOffset>
                  </wp:positionV>
                  <wp:extent cx="1591310" cy="3566160"/>
                  <wp:effectExtent l="0" t="0" r="8890" b="0"/>
                  <wp:wrapTopAndBottom/>
                  <wp:docPr id="110" name="תמונה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bug 15 a.jfif"/>
                          <pic:cNvPicPr/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1310" cy="3566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41638" w14:paraId="6463B575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09552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Severity: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DD6EE" w:themeFill="accent5" w:themeFillTint="66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13BDC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S5-Low </w:t>
            </w:r>
          </w:p>
        </w:tc>
      </w:tr>
    </w:tbl>
    <w:p w14:paraId="19A51E3C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20" w:type="dxa"/>
          <w:left w:w="20" w:type="dxa"/>
          <w:bottom w:w="20" w:type="dxa"/>
          <w:right w:w="20" w:type="dxa"/>
        </w:tblCellMar>
        <w:tblLook w:val="04A0" w:firstRow="1" w:lastRow="0" w:firstColumn="1" w:lastColumn="0" w:noHBand="0" w:noVBand="1"/>
      </w:tblPr>
      <w:tblGrid>
        <w:gridCol w:w="1186"/>
        <w:gridCol w:w="7840"/>
      </w:tblGrid>
      <w:tr w:rsidR="00B41638" w14:paraId="68CE4EDD" w14:textId="77777777" w:rsidTr="00B41638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6E859A0B" w14:textId="77777777" w:rsidR="00B41638" w:rsidRDefault="00B41638" w:rsidP="00B41638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1673855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4DB45757" w14:textId="77777777" w:rsidR="00B41638" w:rsidRDefault="00B41638" w:rsidP="00B41638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B41638" w14:paraId="3A929E02" w14:textId="77777777" w:rsidTr="00B41638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A878364" w14:textId="77777777" w:rsidR="00B41638" w:rsidRPr="00E71D1B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E71D1B">
              <w:rPr>
                <w:b/>
                <w:bCs/>
                <w:color w:val="DE350B"/>
              </w:rPr>
              <w:t>Steps to Reproduce:</w:t>
            </w:r>
          </w:p>
          <w:p w14:paraId="5BC8648D" w14:textId="77777777" w:rsidR="00B41638" w:rsidRDefault="00B41638" w:rsidP="00B41638">
            <w:pPr>
              <w:numPr>
                <w:ilvl w:val="0"/>
                <w:numId w:val="26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>Enter the application “Burger King” on the Mobile.</w:t>
            </w:r>
            <w:r>
              <w:rPr>
                <w:rFonts w:eastAsia="Times New Roman"/>
              </w:rPr>
              <w:br/>
            </w:r>
          </w:p>
          <w:p w14:paraId="31C64B2B" w14:textId="45361133" w:rsidR="00B41638" w:rsidRDefault="00B41638" w:rsidP="00B41638">
            <w:pPr>
              <w:numPr>
                <w:ilvl w:val="0"/>
                <w:numId w:val="26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Click the three stripes on the top </w:t>
            </w:r>
            <w:r w:rsidR="009F4656">
              <w:rPr>
                <w:rFonts w:eastAsia="Times New Roman"/>
              </w:rPr>
              <w:t>right.</w:t>
            </w:r>
            <w:r>
              <w:rPr>
                <w:rFonts w:eastAsia="Times New Roman"/>
              </w:rPr>
              <w:br/>
            </w:r>
          </w:p>
          <w:p w14:paraId="1F3E7136" w14:textId="77777777" w:rsidR="00B41638" w:rsidRDefault="00B41638" w:rsidP="00B41638">
            <w:pPr>
              <w:numPr>
                <w:ilvl w:val="0"/>
                <w:numId w:val="26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>Select the '</w:t>
            </w:r>
            <w:r>
              <w:rPr>
                <w:rFonts w:eastAsia="Times New Roman"/>
                <w:rtl/>
              </w:rPr>
              <w:t>תקנון</w:t>
            </w:r>
            <w:r>
              <w:rPr>
                <w:rFonts w:eastAsia="Times New Roman"/>
              </w:rPr>
              <w:t>' option.</w:t>
            </w:r>
            <w:r>
              <w:rPr>
                <w:rFonts w:eastAsia="Times New Roman"/>
              </w:rPr>
              <w:br/>
            </w:r>
          </w:p>
          <w:p w14:paraId="3989EE1F" w14:textId="21484F2C" w:rsidR="00B41638" w:rsidRDefault="00B41638" w:rsidP="00B41638">
            <w:pPr>
              <w:numPr>
                <w:ilvl w:val="0"/>
                <w:numId w:val="26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>Scroll down to the title “</w:t>
            </w:r>
            <w:r>
              <w:rPr>
                <w:rFonts w:eastAsia="Times New Roman"/>
                <w:rtl/>
              </w:rPr>
              <w:t>הטבות לחברי מועדון הלקוחות</w:t>
            </w:r>
            <w:r>
              <w:rPr>
                <w:rFonts w:eastAsia="Times New Roman"/>
              </w:rPr>
              <w:t xml:space="preserve">”and </w:t>
            </w:r>
            <w:r w:rsidR="009F4656">
              <w:rPr>
                <w:rFonts w:eastAsia="Times New Roman"/>
              </w:rPr>
              <w:t xml:space="preserve">the” </w:t>
            </w:r>
            <w:r w:rsidR="009F4656">
              <w:rPr>
                <w:rFonts w:eastAsia="Times New Roman"/>
                <w:rtl/>
              </w:rPr>
              <w:t>הפסקת</w:t>
            </w:r>
            <w:r>
              <w:rPr>
                <w:rFonts w:eastAsia="Times New Roman"/>
                <w:rtl/>
              </w:rPr>
              <w:t xml:space="preserve"> חברות במועדון הלקוחות</w:t>
            </w:r>
            <w:r>
              <w:rPr>
                <w:rFonts w:eastAsia="Times New Roman"/>
              </w:rPr>
              <w:t>”.</w:t>
            </w:r>
            <w:r>
              <w:rPr>
                <w:rFonts w:eastAsia="Times New Roman"/>
              </w:rPr>
              <w:br/>
            </w:r>
          </w:p>
          <w:p w14:paraId="7B80FC5E" w14:textId="77777777" w:rsidR="00B41638" w:rsidRDefault="00B41638" w:rsidP="00B41638">
            <w:pPr>
              <w:numPr>
                <w:ilvl w:val="0"/>
                <w:numId w:val="26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>Section (3) in the row number 7 the first word and section (1) in the first row.</w:t>
            </w:r>
          </w:p>
          <w:p w14:paraId="1E5E8B93" w14:textId="77777777" w:rsidR="00B41638" w:rsidRPr="00E71D1B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E71D1B">
              <w:rPr>
                <w:b/>
                <w:bCs/>
                <w:color w:val="DE350B"/>
              </w:rPr>
              <w:t>Actual Result:</w:t>
            </w:r>
          </w:p>
          <w:p w14:paraId="2C1D4FC2" w14:textId="05E22A3A" w:rsidR="00B41638" w:rsidRPr="009F4656" w:rsidRDefault="00B41638" w:rsidP="00936C3E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F4656">
              <w:rPr>
                <w:rFonts w:asciiTheme="minorHAnsi" w:eastAsia="Times New Roman" w:hAnsiTheme="minorHAnsi" w:cstheme="minorBidi"/>
                <w:sz w:val="22"/>
                <w:szCs w:val="22"/>
              </w:rPr>
              <w:t>There is</w:t>
            </w:r>
            <w:r w:rsidR="00936C3E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 </w:t>
            </w:r>
            <w:r w:rsidRPr="009F4656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 marking in the word “</w:t>
            </w:r>
            <w:r w:rsidRPr="009F4656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יהא</w:t>
            </w:r>
            <w:r w:rsidRPr="009F4656">
              <w:rPr>
                <w:rFonts w:asciiTheme="minorHAnsi" w:eastAsia="Times New Roman" w:hAnsiTheme="minorHAnsi" w:cstheme="minorBidi"/>
                <w:sz w:val="22"/>
                <w:szCs w:val="22"/>
              </w:rPr>
              <w:t>” on the title “</w:t>
            </w:r>
            <w:r w:rsidRPr="009F4656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הטבות לחברי מועדון הלקוחות</w:t>
            </w:r>
            <w:r w:rsidRPr="009F4656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”and </w:t>
            </w:r>
            <w:r w:rsidR="009F4656" w:rsidRPr="009F4656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the” </w:t>
            </w:r>
            <w:r w:rsidR="009F4656" w:rsidRPr="009F4656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הפסקת</w:t>
            </w:r>
            <w:r w:rsidRPr="009F4656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 xml:space="preserve"> חברות במועדון הלקוחות</w:t>
            </w:r>
            <w:r w:rsidRPr="009F4656">
              <w:rPr>
                <w:rFonts w:asciiTheme="minorHAnsi" w:eastAsia="Times New Roman" w:hAnsiTheme="minorHAnsi" w:cstheme="minorBidi"/>
                <w:sz w:val="22"/>
                <w:szCs w:val="22"/>
              </w:rPr>
              <w:t>”.</w:t>
            </w:r>
          </w:p>
          <w:p w14:paraId="7B8998A5" w14:textId="77777777" w:rsidR="00B41638" w:rsidRPr="00E71D1B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E71D1B">
              <w:rPr>
                <w:b/>
                <w:bCs/>
                <w:color w:val="DE350B"/>
              </w:rPr>
              <w:t>Expected Result:</w:t>
            </w:r>
          </w:p>
          <w:p w14:paraId="68B1E39B" w14:textId="77777777" w:rsidR="00B41638" w:rsidRPr="009F4656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F4656">
              <w:rPr>
                <w:rFonts w:asciiTheme="minorHAnsi" w:eastAsia="Times New Roman" w:hAnsiTheme="minorHAnsi" w:cstheme="minorBidi"/>
                <w:sz w:val="22"/>
                <w:szCs w:val="22"/>
              </w:rPr>
              <w:t>The correct word is “</w:t>
            </w:r>
            <w:r w:rsidRPr="009F4656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היא</w:t>
            </w:r>
            <w:r w:rsidRPr="009F4656">
              <w:rPr>
                <w:rFonts w:asciiTheme="minorHAnsi" w:eastAsia="Times New Roman" w:hAnsiTheme="minorHAnsi" w:cstheme="minorBidi"/>
                <w:sz w:val="22"/>
                <w:szCs w:val="22"/>
              </w:rPr>
              <w:t>”.</w:t>
            </w:r>
          </w:p>
          <w:p w14:paraId="0B75A048" w14:textId="77777777" w:rsidR="00B41638" w:rsidRDefault="00B41638" w:rsidP="00B41638">
            <w:pPr>
              <w:rPr>
                <w:rFonts w:eastAsia="Times New Roman"/>
              </w:rPr>
            </w:pPr>
          </w:p>
        </w:tc>
      </w:tr>
    </w:tbl>
    <w:p w14:paraId="25C480E1" w14:textId="180E0087" w:rsidR="00B41638" w:rsidRDefault="00B41638" w:rsidP="00B41638">
      <w:pPr>
        <w:rPr>
          <w:rFonts w:eastAsia="Times New Roman"/>
        </w:rPr>
      </w:pPr>
    </w:p>
    <w:p w14:paraId="7E90FC85" w14:textId="75DEBFE0" w:rsidR="00B41638" w:rsidRDefault="00B41638" w:rsidP="00B41638">
      <w:pPr>
        <w:rPr>
          <w:rFonts w:eastAsia="Times New Roman"/>
        </w:rPr>
      </w:pPr>
      <w:r>
        <w:rPr>
          <w:rFonts w:eastAsia="Times New Roman"/>
        </w:rPr>
        <w:br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45D762E0" w14:textId="77777777" w:rsidTr="00B41638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3470C8" w14:textId="77777777" w:rsidR="00B41638" w:rsidRDefault="00B41638" w:rsidP="00B41638">
            <w:pPr>
              <w:pStyle w:val="3"/>
              <w:rPr>
                <w:rFonts w:eastAsia="Times New Roman"/>
              </w:rPr>
            </w:pPr>
            <w:bookmarkStart w:id="62" w:name="_[BK-14]_Rows_overlap"/>
            <w:bookmarkEnd w:id="62"/>
            <w:r>
              <w:rPr>
                <w:rFonts w:eastAsia="Times New Roman"/>
              </w:rPr>
              <w:t>[BK-14] </w:t>
            </w:r>
            <w:hyperlink r:id="rId185" w:history="1">
              <w:r>
                <w:rPr>
                  <w:rStyle w:val="Hyperlink"/>
                  <w:rFonts w:eastAsia="Times New Roman"/>
                </w:rPr>
                <w:t>Rows overlap each other in the "</w:t>
              </w:r>
              <w:r>
                <w:rPr>
                  <w:rStyle w:val="Hyperlink"/>
                  <w:rFonts w:eastAsia="Times New Roman"/>
                  <w:rtl/>
                </w:rPr>
                <w:t>מועדון חברים</w:t>
              </w:r>
              <w:r>
                <w:rPr>
                  <w:rStyle w:val="Hyperlink"/>
                  <w:rFonts w:eastAsia="Times New Roman"/>
                </w:rPr>
                <w:t>" field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11/Jul/24  Updated: 11/Jul/24 </w:t>
            </w:r>
          </w:p>
        </w:tc>
      </w:tr>
      <w:tr w:rsidR="00B41638" w14:paraId="2436CA97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F90A6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1037B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B41638" w14:paraId="36F885AC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06CB8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BB27F3" w14:textId="77777777" w:rsidR="00B41638" w:rsidRDefault="0050732B" w:rsidP="00B41638">
            <w:pPr>
              <w:rPr>
                <w:rFonts w:eastAsia="Times New Roman"/>
              </w:rPr>
            </w:pPr>
            <w:hyperlink r:id="rId186" w:history="1">
              <w:r w:rsidR="00B41638">
                <w:rPr>
                  <w:rStyle w:val="Hyperlink"/>
                  <w:rFonts w:eastAsia="Times New Roman"/>
                </w:rPr>
                <w:t>Burger King</w:t>
              </w:r>
            </w:hyperlink>
          </w:p>
        </w:tc>
      </w:tr>
      <w:tr w:rsidR="00B41638" w14:paraId="5E4B245E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2CDCA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19728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44F2D113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BF120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225A6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71C951BB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4B8D7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7EAD4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535158D6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2703"/>
        <w:gridCol w:w="1802"/>
        <w:gridCol w:w="2703"/>
      </w:tblGrid>
      <w:tr w:rsidR="00B41638" w14:paraId="0D725808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C9E4C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5A9AB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EEDC4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84D88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Low </w:t>
            </w:r>
          </w:p>
        </w:tc>
      </w:tr>
      <w:tr w:rsidR="00B41638" w14:paraId="001C77ED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A7E0D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6A0302" w14:textId="77777777" w:rsidR="00B41638" w:rsidRDefault="0050732B" w:rsidP="00B41638">
            <w:pPr>
              <w:rPr>
                <w:rFonts w:eastAsia="Times New Roman"/>
              </w:rPr>
            </w:pPr>
            <w:hyperlink r:id="rId187" w:history="1">
              <w:r w:rsidR="00B41638">
                <w:rPr>
                  <w:rStyle w:val="Hyperlink"/>
                  <w:rFonts w:eastAsia="Times New Roman"/>
                </w:rPr>
                <w:t xml:space="preserve">Rita Petrenko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02284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D05A1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B41638" w14:paraId="23D713F6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317D9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ABD01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59E59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CA457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B41638" w14:paraId="268C6A33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258D4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A9862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2A63B142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D2ECE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D6897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16DF6AA7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93F88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B2652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50F1AF52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0B483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DDF44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7A63E331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DFC0F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Environment: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FABE50" w14:textId="77777777" w:rsidR="00B41638" w:rsidRDefault="00B41638" w:rsidP="00B41638">
            <w:pPr>
              <w:pStyle w:val="NormalWeb"/>
            </w:pPr>
            <w:r>
              <w:t>Android Ver 11: Realme GT Neo2 5G:RMX3370_11_A.098i</w:t>
            </w:r>
          </w:p>
        </w:tc>
      </w:tr>
    </w:tbl>
    <w:p w14:paraId="650FD0B9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7B701710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C7483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Attachments: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2A14E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anchor distT="0" distB="0" distL="114300" distR="114300" simplePos="0" relativeHeight="251705344" behindDoc="0" locked="0" layoutInCell="1" allowOverlap="1" wp14:anchorId="03EE8237" wp14:editId="605F3288">
                  <wp:simplePos x="0" y="0"/>
                  <wp:positionH relativeFrom="column">
                    <wp:posOffset>-1693</wp:posOffset>
                  </wp:positionH>
                  <wp:positionV relativeFrom="page">
                    <wp:posOffset>22013</wp:posOffset>
                  </wp:positionV>
                  <wp:extent cx="1862455" cy="4172585"/>
                  <wp:effectExtent l="0" t="0" r="4445" b="0"/>
                  <wp:wrapTopAndBottom/>
                  <wp:docPr id="112" name="תמונה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bug 14.jfif"/>
                          <pic:cNvPicPr/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2455" cy="4172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41638" w14:paraId="59BDD8B5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31AF6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Severity: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DD6EE" w:themeFill="accent5" w:themeFillTint="66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23068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S5-Low </w:t>
            </w:r>
          </w:p>
        </w:tc>
      </w:tr>
    </w:tbl>
    <w:p w14:paraId="57525F5F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20" w:type="dxa"/>
          <w:left w:w="20" w:type="dxa"/>
          <w:bottom w:w="20" w:type="dxa"/>
          <w:right w:w="20" w:type="dxa"/>
        </w:tblCellMar>
        <w:tblLook w:val="04A0" w:firstRow="1" w:lastRow="0" w:firstColumn="1" w:lastColumn="0" w:noHBand="0" w:noVBand="1"/>
      </w:tblPr>
      <w:tblGrid>
        <w:gridCol w:w="1186"/>
        <w:gridCol w:w="7840"/>
      </w:tblGrid>
      <w:tr w:rsidR="00B41638" w14:paraId="29A5F5AE" w14:textId="77777777" w:rsidTr="00B41638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0E2195D5" w14:textId="77777777" w:rsidR="00B41638" w:rsidRDefault="00B41638" w:rsidP="00B41638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397DC97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5ECED0D4" w14:textId="77777777" w:rsidR="00B41638" w:rsidRDefault="00B41638" w:rsidP="00B41638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B41638" w14:paraId="369BD670" w14:textId="77777777" w:rsidTr="00B41638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F2E2CD5" w14:textId="77777777" w:rsidR="00B41638" w:rsidRPr="00E71D1B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E71D1B">
              <w:rPr>
                <w:b/>
                <w:bCs/>
                <w:color w:val="DE350B"/>
              </w:rPr>
              <w:t>Steps to Reproduce:</w:t>
            </w:r>
          </w:p>
          <w:p w14:paraId="697ABCB8" w14:textId="77777777" w:rsidR="00B41638" w:rsidRDefault="00B41638" w:rsidP="00B41638">
            <w:pPr>
              <w:numPr>
                <w:ilvl w:val="0"/>
                <w:numId w:val="27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>Enter the application “Burger King” on the Mobile.</w:t>
            </w:r>
            <w:r>
              <w:rPr>
                <w:rFonts w:eastAsia="Times New Roman"/>
              </w:rPr>
              <w:br/>
            </w:r>
          </w:p>
          <w:p w14:paraId="24A6DAC7" w14:textId="2B518DC9" w:rsidR="00B41638" w:rsidRDefault="00B41638" w:rsidP="00B41638">
            <w:pPr>
              <w:numPr>
                <w:ilvl w:val="0"/>
                <w:numId w:val="27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Click the three stripes on the top </w:t>
            </w:r>
            <w:r w:rsidR="0019625B">
              <w:rPr>
                <w:rFonts w:eastAsia="Times New Roman"/>
              </w:rPr>
              <w:t>right.</w:t>
            </w:r>
            <w:r>
              <w:rPr>
                <w:rFonts w:eastAsia="Times New Roman"/>
              </w:rPr>
              <w:br/>
            </w:r>
          </w:p>
          <w:p w14:paraId="3023C867" w14:textId="77777777" w:rsidR="00B41638" w:rsidRDefault="00B41638" w:rsidP="00B41638">
            <w:pPr>
              <w:numPr>
                <w:ilvl w:val="0"/>
                <w:numId w:val="27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>Click to “</w:t>
            </w:r>
            <w:r>
              <w:rPr>
                <w:rFonts w:eastAsia="Times New Roman"/>
                <w:rtl/>
              </w:rPr>
              <w:t>מועדון חברים</w:t>
            </w:r>
            <w:r>
              <w:rPr>
                <w:rFonts w:eastAsia="Times New Roman"/>
              </w:rPr>
              <w:t>” option.</w:t>
            </w:r>
            <w:r>
              <w:rPr>
                <w:rFonts w:eastAsia="Times New Roman"/>
              </w:rPr>
              <w:br/>
            </w:r>
          </w:p>
          <w:p w14:paraId="67CBF587" w14:textId="37163349" w:rsidR="00B41638" w:rsidRDefault="00B41638" w:rsidP="00B41638">
            <w:pPr>
              <w:numPr>
                <w:ilvl w:val="0"/>
                <w:numId w:val="27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Scroll a little bit </w:t>
            </w:r>
            <w:r w:rsidR="0019625B">
              <w:rPr>
                <w:rFonts w:eastAsia="Times New Roman"/>
              </w:rPr>
              <w:t>down.</w:t>
            </w:r>
            <w:r>
              <w:rPr>
                <w:rFonts w:eastAsia="Times New Roman"/>
              </w:rPr>
              <w:br/>
            </w:r>
          </w:p>
          <w:p w14:paraId="16971B48" w14:textId="77777777" w:rsidR="00B41638" w:rsidRDefault="00B41638" w:rsidP="00B41638">
            <w:pPr>
              <w:numPr>
                <w:ilvl w:val="0"/>
                <w:numId w:val="27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>Look at the Rows overlap in the first field.</w:t>
            </w:r>
          </w:p>
          <w:p w14:paraId="3DFE4776" w14:textId="77777777" w:rsidR="00B41638" w:rsidRPr="00E71D1B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E71D1B">
              <w:rPr>
                <w:b/>
                <w:bCs/>
                <w:color w:val="DE350B"/>
              </w:rPr>
              <w:t>Actual Result:</w:t>
            </w:r>
          </w:p>
          <w:p w14:paraId="5F085D72" w14:textId="77777777" w:rsidR="00B41638" w:rsidRPr="0019625B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19625B">
              <w:rPr>
                <w:rFonts w:asciiTheme="minorHAnsi" w:eastAsia="Times New Roman" w:hAnsiTheme="minorHAnsi" w:cstheme="minorBidi"/>
                <w:sz w:val="22"/>
                <w:szCs w:val="22"/>
              </w:rPr>
              <w:t>Rows overlap each other in the "</w:t>
            </w:r>
            <w:r w:rsidRPr="0019625B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מועדון חברים</w:t>
            </w:r>
            <w:r w:rsidRPr="0019625B">
              <w:rPr>
                <w:rFonts w:asciiTheme="minorHAnsi" w:eastAsia="Times New Roman" w:hAnsiTheme="minorHAnsi" w:cstheme="minorBidi"/>
                <w:sz w:val="22"/>
                <w:szCs w:val="22"/>
              </w:rPr>
              <w:t>" field.</w:t>
            </w:r>
          </w:p>
          <w:p w14:paraId="5EF5C79D" w14:textId="77777777" w:rsidR="00B41638" w:rsidRPr="00E71D1B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E71D1B">
              <w:rPr>
                <w:b/>
                <w:bCs/>
                <w:color w:val="DE350B"/>
              </w:rPr>
              <w:t>Expected Result:</w:t>
            </w:r>
          </w:p>
          <w:p w14:paraId="15F7ACC7" w14:textId="77777777" w:rsidR="00B41638" w:rsidRPr="0019625B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19625B">
              <w:rPr>
                <w:rFonts w:asciiTheme="minorHAnsi" w:eastAsia="Times New Roman" w:hAnsiTheme="minorHAnsi" w:cstheme="minorBidi"/>
                <w:sz w:val="22"/>
                <w:szCs w:val="22"/>
              </w:rPr>
              <w:t>Rows that do not overlap each other in the "</w:t>
            </w:r>
            <w:r w:rsidRPr="0019625B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מועדון חברים</w:t>
            </w:r>
            <w:r w:rsidRPr="0019625B">
              <w:rPr>
                <w:rFonts w:asciiTheme="minorHAnsi" w:eastAsia="Times New Roman" w:hAnsiTheme="minorHAnsi" w:cstheme="minorBidi"/>
                <w:sz w:val="22"/>
                <w:szCs w:val="22"/>
              </w:rPr>
              <w:t>" field.</w:t>
            </w:r>
          </w:p>
          <w:p w14:paraId="59AC007E" w14:textId="77777777" w:rsidR="00B41638" w:rsidRDefault="00B41638" w:rsidP="00B41638">
            <w:pPr>
              <w:rPr>
                <w:rFonts w:eastAsia="Times New Roman"/>
              </w:rPr>
            </w:pPr>
          </w:p>
        </w:tc>
      </w:tr>
    </w:tbl>
    <w:p w14:paraId="7138D900" w14:textId="6333D9FB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1D01D320" w14:textId="77777777" w:rsidTr="00B41638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E9B642" w14:textId="77777777" w:rsidR="00B41638" w:rsidRDefault="00B41638" w:rsidP="00B41638">
            <w:pPr>
              <w:pStyle w:val="3"/>
              <w:rPr>
                <w:rFonts w:eastAsia="Times New Roman"/>
              </w:rPr>
            </w:pPr>
            <w:bookmarkStart w:id="63" w:name="_[BK-13]_It_is"/>
            <w:bookmarkEnd w:id="63"/>
            <w:r>
              <w:rPr>
                <w:rFonts w:eastAsia="Times New Roman"/>
              </w:rPr>
              <w:t>[BK-13] </w:t>
            </w:r>
            <w:hyperlink r:id="rId189" w:history="1">
              <w:r>
                <w:rPr>
                  <w:rStyle w:val="Hyperlink"/>
                  <w:rFonts w:eastAsia="Times New Roman"/>
                </w:rPr>
                <w:t>It is not possible to see the full details about a hamburger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11/Jul/24  Updated: 11/Jul/24 </w:t>
            </w:r>
          </w:p>
        </w:tc>
      </w:tr>
      <w:tr w:rsidR="00B41638" w14:paraId="55A07729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0D419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9A75A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B41638" w14:paraId="7DC93DBC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08448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39A059" w14:textId="77777777" w:rsidR="00B41638" w:rsidRDefault="0050732B" w:rsidP="00B41638">
            <w:pPr>
              <w:rPr>
                <w:rFonts w:eastAsia="Times New Roman"/>
              </w:rPr>
            </w:pPr>
            <w:hyperlink r:id="rId190" w:history="1">
              <w:r w:rsidR="00B41638">
                <w:rPr>
                  <w:rStyle w:val="Hyperlink"/>
                  <w:rFonts w:eastAsia="Times New Roman"/>
                </w:rPr>
                <w:t>Burger King</w:t>
              </w:r>
            </w:hyperlink>
          </w:p>
        </w:tc>
      </w:tr>
      <w:tr w:rsidR="00B41638" w14:paraId="0AAD1A95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52597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3F3A5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5317CA54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E181F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44F27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1B7EA306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B9CA5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942C9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6440E9AE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2703"/>
        <w:gridCol w:w="1802"/>
        <w:gridCol w:w="2703"/>
      </w:tblGrid>
      <w:tr w:rsidR="00B41638" w14:paraId="3633CB4A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51A38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FA904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7D329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0B3D1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Low </w:t>
            </w:r>
          </w:p>
        </w:tc>
      </w:tr>
      <w:tr w:rsidR="00B41638" w14:paraId="7E934B92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0A9C3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18BF81" w14:textId="77777777" w:rsidR="00B41638" w:rsidRDefault="0050732B" w:rsidP="00B41638">
            <w:pPr>
              <w:rPr>
                <w:rFonts w:eastAsia="Times New Roman"/>
              </w:rPr>
            </w:pPr>
            <w:hyperlink r:id="rId191" w:history="1">
              <w:r w:rsidR="00B41638">
                <w:rPr>
                  <w:rStyle w:val="Hyperlink"/>
                  <w:rFonts w:eastAsia="Times New Roman"/>
                </w:rPr>
                <w:t xml:space="preserve">Rita Petrenko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778EB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AA7D3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B41638" w14:paraId="39891224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C72C0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F007E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6B947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2B5C8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B41638" w14:paraId="2A3C4454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89AEE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083DE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5321ADCF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1609F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89B64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79CC722E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15C20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C0781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588E50B0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454EC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EB790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3D5A2D32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BA5FA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Environment: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F48334" w14:textId="77777777" w:rsidR="00B41638" w:rsidRDefault="00B41638" w:rsidP="00B41638">
            <w:pPr>
              <w:pStyle w:val="NormalWeb"/>
            </w:pPr>
            <w:r>
              <w:t>Android Ver 11: Realme GT Neo2 5G:RMX3370_11_A.098i</w:t>
            </w:r>
          </w:p>
        </w:tc>
      </w:tr>
    </w:tbl>
    <w:p w14:paraId="47849FB2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5C0419C7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EF42E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Attachments: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E6B6E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anchor distT="0" distB="0" distL="114300" distR="114300" simplePos="0" relativeHeight="251706368" behindDoc="0" locked="0" layoutInCell="1" allowOverlap="1" wp14:anchorId="37819BE4" wp14:editId="02465D1D">
                  <wp:simplePos x="0" y="0"/>
                  <wp:positionH relativeFrom="column">
                    <wp:posOffset>-14605</wp:posOffset>
                  </wp:positionH>
                  <wp:positionV relativeFrom="page">
                    <wp:posOffset>0</wp:posOffset>
                  </wp:positionV>
                  <wp:extent cx="1971040" cy="4381500"/>
                  <wp:effectExtent l="0" t="0" r="0" b="0"/>
                  <wp:wrapTopAndBottom/>
                  <wp:docPr id="113" name="תמונה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bug 13.jfif"/>
                          <pic:cNvPicPr/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040" cy="438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41638" w14:paraId="2964BDAA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5DE14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Severity: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DD6EE" w:themeFill="accent5" w:themeFillTint="66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982F8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S5-Low </w:t>
            </w:r>
          </w:p>
        </w:tc>
      </w:tr>
    </w:tbl>
    <w:p w14:paraId="6C7267D2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20" w:type="dxa"/>
          <w:left w:w="20" w:type="dxa"/>
          <w:bottom w:w="20" w:type="dxa"/>
          <w:right w:w="20" w:type="dxa"/>
        </w:tblCellMar>
        <w:tblLook w:val="04A0" w:firstRow="1" w:lastRow="0" w:firstColumn="1" w:lastColumn="0" w:noHBand="0" w:noVBand="1"/>
      </w:tblPr>
      <w:tblGrid>
        <w:gridCol w:w="1186"/>
        <w:gridCol w:w="7840"/>
      </w:tblGrid>
      <w:tr w:rsidR="00B41638" w14:paraId="348743F0" w14:textId="77777777" w:rsidTr="00B41638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7C05E6C9" w14:textId="77777777" w:rsidR="00B41638" w:rsidRDefault="00B41638" w:rsidP="00B41638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0973A4D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44462FBF" w14:textId="77777777" w:rsidR="00B41638" w:rsidRDefault="00B41638" w:rsidP="00B41638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B41638" w14:paraId="62C6D5D6" w14:textId="77777777" w:rsidTr="00B41638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3A278E5" w14:textId="77777777" w:rsidR="00B41638" w:rsidRPr="00E71D1B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E71D1B">
              <w:rPr>
                <w:b/>
                <w:bCs/>
                <w:color w:val="DE350B"/>
              </w:rPr>
              <w:t>Steps to Reproduce:</w:t>
            </w:r>
          </w:p>
          <w:p w14:paraId="1B04C01C" w14:textId="77777777" w:rsidR="00B41638" w:rsidRDefault="00B41638" w:rsidP="00B41638">
            <w:pPr>
              <w:numPr>
                <w:ilvl w:val="0"/>
                <w:numId w:val="28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>Enter the application “Burger King” on the Mobile.</w:t>
            </w:r>
            <w:r>
              <w:rPr>
                <w:rFonts w:eastAsia="Times New Roman"/>
              </w:rPr>
              <w:br/>
            </w:r>
          </w:p>
          <w:p w14:paraId="204AC0A0" w14:textId="155DF9EA" w:rsidR="00B41638" w:rsidRDefault="00B41638" w:rsidP="00B41638">
            <w:pPr>
              <w:numPr>
                <w:ilvl w:val="0"/>
                <w:numId w:val="28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Click the three stripes on the top </w:t>
            </w:r>
            <w:r w:rsidR="00E335D3">
              <w:rPr>
                <w:rFonts w:eastAsia="Times New Roman"/>
              </w:rPr>
              <w:t>right.</w:t>
            </w:r>
            <w:r>
              <w:rPr>
                <w:rFonts w:eastAsia="Times New Roman"/>
              </w:rPr>
              <w:br/>
            </w:r>
          </w:p>
          <w:p w14:paraId="6ECC746B" w14:textId="7A8D77C8" w:rsidR="00B41638" w:rsidRDefault="00B41638" w:rsidP="00B41638">
            <w:pPr>
              <w:numPr>
                <w:ilvl w:val="0"/>
                <w:numId w:val="28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Click to </w:t>
            </w:r>
            <w:r w:rsidR="00E335D3">
              <w:rPr>
                <w:rFonts w:eastAsia="Times New Roman"/>
              </w:rPr>
              <w:t xml:space="preserve">the” </w:t>
            </w:r>
            <w:r w:rsidR="00E335D3">
              <w:rPr>
                <w:rFonts w:eastAsia="Times New Roman"/>
                <w:rtl/>
              </w:rPr>
              <w:t>תפריט</w:t>
            </w:r>
            <w:r>
              <w:rPr>
                <w:rFonts w:eastAsia="Times New Roman"/>
              </w:rPr>
              <w:t>”</w:t>
            </w:r>
            <w:r w:rsidR="00E335D3">
              <w:rPr>
                <w:rFonts w:eastAsia="Times New Roman" w:hint="cs"/>
                <w:rtl/>
              </w:rPr>
              <w:t>-"המבורגרים"&lt;--</w:t>
            </w:r>
            <w:r>
              <w:rPr>
                <w:rFonts w:eastAsia="Times New Roman"/>
              </w:rPr>
              <w:t>-</w:t>
            </w:r>
            <w:r w:rsidR="00E335D3">
              <w:rPr>
                <w:rFonts w:eastAsia="Times New Roman"/>
              </w:rPr>
              <w:t>&gt;”</w:t>
            </w:r>
            <w:r w:rsidR="00E335D3">
              <w:rPr>
                <w:rFonts w:eastAsia="Times New Roman" w:hint="cs"/>
                <w:rtl/>
              </w:rPr>
              <w:t xml:space="preserve"> וופ</w:t>
            </w:r>
            <w:r w:rsidR="00E335D3">
              <w:rPr>
                <w:rFonts w:eastAsia="Times New Roman" w:hint="eastAsia"/>
                <w:rtl/>
              </w:rPr>
              <w:t>ר</w:t>
            </w:r>
            <w:r>
              <w:rPr>
                <w:rFonts w:eastAsia="Times New Roman"/>
              </w:rPr>
              <w:t>”.</w:t>
            </w:r>
            <w:r>
              <w:rPr>
                <w:rFonts w:eastAsia="Times New Roman"/>
              </w:rPr>
              <w:br/>
            </w:r>
          </w:p>
          <w:p w14:paraId="349B12D9" w14:textId="77777777" w:rsidR="00B41638" w:rsidRDefault="00B41638" w:rsidP="00B41638">
            <w:pPr>
              <w:numPr>
                <w:ilvl w:val="0"/>
                <w:numId w:val="28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>Look at the rows that require scrolling to the left.</w:t>
            </w:r>
          </w:p>
          <w:p w14:paraId="3C2EF0EA" w14:textId="77777777" w:rsidR="00B41638" w:rsidRPr="00E71D1B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E71D1B">
              <w:rPr>
                <w:b/>
                <w:bCs/>
                <w:color w:val="DE350B"/>
              </w:rPr>
              <w:t>Actual Result:</w:t>
            </w:r>
          </w:p>
          <w:p w14:paraId="6FDD11EE" w14:textId="50DAFDC9" w:rsidR="00B41638" w:rsidRPr="00FC533A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FC533A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It is not possible to see the full details about a hamburger </w:t>
            </w:r>
            <w:r w:rsidR="00E335D3" w:rsidRPr="00FC533A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at” </w:t>
            </w:r>
            <w:r w:rsidR="00E335D3" w:rsidRPr="00FC533A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תפריט</w:t>
            </w:r>
            <w:r w:rsidRPr="00FC533A">
              <w:rPr>
                <w:rFonts w:asciiTheme="minorHAnsi" w:eastAsia="Times New Roman" w:hAnsiTheme="minorHAnsi" w:cstheme="minorBidi"/>
                <w:sz w:val="22"/>
                <w:szCs w:val="22"/>
              </w:rPr>
              <w:t>”</w:t>
            </w:r>
            <w:r w:rsidR="00E335D3" w:rsidRPr="00E335D3">
              <w:rPr>
                <w:rFonts w:asciiTheme="minorHAnsi" w:eastAsia="Times New Roman" w:hAnsiTheme="minorHAnsi" w:cstheme="minorBidi" w:hint="cs"/>
                <w:sz w:val="22"/>
                <w:szCs w:val="22"/>
                <w:rtl/>
              </w:rPr>
              <w:t xml:space="preserve"> </w:t>
            </w:r>
            <w:r w:rsidR="00E335D3">
              <w:rPr>
                <w:rFonts w:asciiTheme="minorHAnsi" w:eastAsia="Times New Roman" w:hAnsiTheme="minorHAnsi" w:cstheme="minorBidi" w:hint="cs"/>
                <w:sz w:val="22"/>
                <w:szCs w:val="22"/>
                <w:rtl/>
              </w:rPr>
              <w:t>&lt;--</w:t>
            </w:r>
            <w:r w:rsidR="00E335D3" w:rsidRPr="00E335D3">
              <w:rPr>
                <w:rFonts w:asciiTheme="minorHAnsi" w:eastAsia="Times New Roman" w:hAnsiTheme="minorHAnsi" w:cstheme="minorBidi" w:hint="cs"/>
                <w:sz w:val="22"/>
                <w:szCs w:val="22"/>
                <w:rtl/>
              </w:rPr>
              <w:t>"המבורגרים"&lt;--</w:t>
            </w:r>
            <w:r w:rsidR="00E335D3" w:rsidRPr="00FC533A">
              <w:rPr>
                <w:rFonts w:asciiTheme="minorHAnsi" w:eastAsia="Times New Roman" w:hAnsiTheme="minorHAnsi" w:cstheme="minorBidi"/>
                <w:sz w:val="22"/>
                <w:szCs w:val="22"/>
              </w:rPr>
              <w:t>”</w:t>
            </w:r>
            <w:r w:rsidR="00E335D3" w:rsidRPr="00FC533A">
              <w:rPr>
                <w:rFonts w:asciiTheme="minorHAnsi" w:eastAsia="Times New Roman" w:hAnsiTheme="minorHAnsi" w:cstheme="minorBidi" w:hint="cs"/>
                <w:sz w:val="22"/>
                <w:szCs w:val="22"/>
                <w:rtl/>
              </w:rPr>
              <w:t xml:space="preserve"> וופ</w:t>
            </w:r>
            <w:r w:rsidR="00E335D3" w:rsidRPr="00FC533A">
              <w:rPr>
                <w:rFonts w:asciiTheme="minorHAnsi" w:eastAsia="Times New Roman" w:hAnsiTheme="minorHAnsi" w:cstheme="minorBidi" w:hint="eastAsia"/>
                <w:sz w:val="22"/>
                <w:szCs w:val="22"/>
                <w:rtl/>
              </w:rPr>
              <w:t>ר</w:t>
            </w:r>
            <w:r w:rsidRPr="00FC533A">
              <w:rPr>
                <w:rFonts w:asciiTheme="minorHAnsi" w:eastAsia="Times New Roman" w:hAnsiTheme="minorHAnsi" w:cstheme="minorBidi"/>
                <w:sz w:val="22"/>
                <w:szCs w:val="22"/>
              </w:rPr>
              <w:t>”.</w:t>
            </w:r>
          </w:p>
          <w:p w14:paraId="0F05B7E6" w14:textId="77777777" w:rsidR="00B41638" w:rsidRPr="00E71D1B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E71D1B">
              <w:rPr>
                <w:b/>
                <w:bCs/>
                <w:color w:val="DE350B"/>
              </w:rPr>
              <w:t>Expected Result:</w:t>
            </w:r>
          </w:p>
          <w:p w14:paraId="696C9D56" w14:textId="77777777" w:rsidR="00B41638" w:rsidRPr="00FC533A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FC533A">
              <w:rPr>
                <w:rFonts w:asciiTheme="minorHAnsi" w:eastAsia="Times New Roman" w:hAnsiTheme="minorHAnsi" w:cstheme="minorBidi"/>
                <w:sz w:val="22"/>
                <w:szCs w:val="22"/>
              </w:rPr>
              <w:t>You can see the full details on hamburger.</w:t>
            </w:r>
          </w:p>
          <w:p w14:paraId="06DCE195" w14:textId="77777777" w:rsidR="00B41638" w:rsidRDefault="00B41638" w:rsidP="00B41638">
            <w:pPr>
              <w:rPr>
                <w:rFonts w:eastAsia="Times New Roman"/>
              </w:rPr>
            </w:pPr>
          </w:p>
        </w:tc>
      </w:tr>
    </w:tbl>
    <w:p w14:paraId="6CF37C6C" w14:textId="117214BE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1B16B8A7" w14:textId="77777777" w:rsidTr="00B41638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F93944" w14:textId="77777777" w:rsidR="00B41638" w:rsidRDefault="00B41638" w:rsidP="00B41638">
            <w:pPr>
              <w:pStyle w:val="3"/>
              <w:rPr>
                <w:rFonts w:eastAsia="Times New Roman"/>
              </w:rPr>
            </w:pPr>
            <w:bookmarkStart w:id="64" w:name="_[BK-12]_No_error"/>
            <w:bookmarkEnd w:id="64"/>
            <w:r>
              <w:rPr>
                <w:rFonts w:eastAsia="Times New Roman"/>
              </w:rPr>
              <w:t>[BK-12] </w:t>
            </w:r>
            <w:hyperlink r:id="rId193" w:history="1">
              <w:r>
                <w:rPr>
                  <w:rStyle w:val="Hyperlink"/>
                  <w:rFonts w:eastAsia="Times New Roman"/>
                </w:rPr>
                <w:t xml:space="preserve">No error message appeared when entering only a first name in the full name field in page </w:t>
              </w:r>
              <w:r>
                <w:rPr>
                  <w:rStyle w:val="Hyperlink"/>
                  <w:rFonts w:eastAsia="Times New Roman"/>
                  <w:rtl/>
                </w:rPr>
                <w:t>יצירת קשר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11/Jul/24  Updated: 12/Jul/24 </w:t>
            </w:r>
          </w:p>
        </w:tc>
      </w:tr>
      <w:tr w:rsidR="00B41638" w14:paraId="5767BEA9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B6951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81821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B41638" w14:paraId="586E9E9C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0A363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CF514C" w14:textId="77777777" w:rsidR="00B41638" w:rsidRDefault="0050732B" w:rsidP="00B41638">
            <w:pPr>
              <w:rPr>
                <w:rFonts w:eastAsia="Times New Roman"/>
              </w:rPr>
            </w:pPr>
            <w:hyperlink r:id="rId194" w:history="1">
              <w:r w:rsidR="00B41638">
                <w:rPr>
                  <w:rStyle w:val="Hyperlink"/>
                  <w:rFonts w:eastAsia="Times New Roman"/>
                </w:rPr>
                <w:t>Burger King</w:t>
              </w:r>
            </w:hyperlink>
          </w:p>
        </w:tc>
      </w:tr>
      <w:tr w:rsidR="00B41638" w14:paraId="5D2FE7CF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C7A3E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E6ED7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740F8512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DCCF4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08EA4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33EA6375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70EBF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1A2AD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41F641D1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2703"/>
        <w:gridCol w:w="1802"/>
        <w:gridCol w:w="2703"/>
      </w:tblGrid>
      <w:tr w:rsidR="00B41638" w14:paraId="1C6B3ADA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47BF4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80C94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B75AA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1D7DA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Medium </w:t>
            </w:r>
          </w:p>
        </w:tc>
      </w:tr>
      <w:tr w:rsidR="00B41638" w14:paraId="20C42BE0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BD915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7D8FC4" w14:textId="77777777" w:rsidR="00B41638" w:rsidRDefault="0050732B" w:rsidP="00B41638">
            <w:pPr>
              <w:rPr>
                <w:rFonts w:eastAsia="Times New Roman"/>
              </w:rPr>
            </w:pPr>
            <w:hyperlink r:id="rId195" w:history="1">
              <w:r w:rsidR="00B41638">
                <w:rPr>
                  <w:rStyle w:val="Hyperlink"/>
                  <w:rFonts w:eastAsia="Times New Roman"/>
                  <w:rtl/>
                </w:rPr>
                <w:t xml:space="preserve">יובל דוידוב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01584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A3677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B41638" w14:paraId="2F5857F7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D3F15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DE5C9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92D95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A9636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B41638" w14:paraId="134891F8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3372D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CAD48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76068FAF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1496C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E95FA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1A7EEFDE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C3118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834F1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47FCFCC1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C4D38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F34DD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1F34C727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7949E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Environment: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163D26" w14:textId="77777777" w:rsidR="00B41638" w:rsidRDefault="00B41638" w:rsidP="00B41638">
            <w:pPr>
              <w:pStyle w:val="NormalWeb"/>
            </w:pPr>
            <w:r>
              <w:t>iOS 17.5.1</w:t>
            </w:r>
          </w:p>
        </w:tc>
      </w:tr>
      <w:tr w:rsidR="00B41638" w14:paraId="4A82E0B0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C8EFD2" w14:textId="77777777" w:rsidR="00B41638" w:rsidRPr="00984E3F" w:rsidRDefault="00B41638" w:rsidP="00B41638">
            <w:pPr>
              <w:rPr>
                <w:rFonts w:eastAsia="Times New Roman"/>
                <w:b/>
                <w:bCs/>
              </w:rPr>
            </w:pPr>
            <w:r>
              <w:rPr>
                <w:rFonts w:eastAsia="Times New Roman"/>
                <w:b/>
                <w:bCs/>
              </w:rPr>
              <w:t>Attachments:</w:t>
            </w:r>
            <w:r w:rsidRPr="00984E3F">
              <w:rPr>
                <w:rFonts w:eastAsia="Times New Roman"/>
                <w:b/>
                <w:bCs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A51E29" w14:textId="77777777" w:rsidR="00B41638" w:rsidRPr="00984E3F" w:rsidRDefault="00B41638" w:rsidP="00B41638">
            <w:pPr>
              <w:pStyle w:val="NormalWeb"/>
            </w:pPr>
            <w:r>
              <w:rPr>
                <w:noProof/>
              </w:rPr>
              <w:drawing>
                <wp:inline distT="0" distB="0" distL="0" distR="0" wp14:anchorId="606EC87F" wp14:editId="564F4199">
                  <wp:extent cx="1473200" cy="3421094"/>
                  <wp:effectExtent l="0" t="0" r="0" b="8255"/>
                  <wp:docPr id="115" name="תמונה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bug 12.png"/>
                          <pic:cNvPicPr/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6883" cy="3476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F298F4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4ECB4241" w14:textId="77777777" w:rsidTr="0061333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E29A6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Severity: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DD6EE" w:themeFill="accent5" w:themeFillTint="66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49A853" w14:textId="0FE0C983" w:rsidR="00B41638" w:rsidRDefault="00B41638" w:rsidP="006133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S</w:t>
            </w:r>
            <w:r w:rsidR="0061333E">
              <w:rPr>
                <w:rFonts w:eastAsia="Times New Roman"/>
              </w:rPr>
              <w:t>5</w:t>
            </w:r>
            <w:r>
              <w:rPr>
                <w:rFonts w:eastAsia="Times New Roman"/>
              </w:rPr>
              <w:t>-</w:t>
            </w:r>
            <w:r w:rsidR="0061333E">
              <w:rPr>
                <w:rFonts w:eastAsia="Times New Roman"/>
              </w:rPr>
              <w:t>Low</w:t>
            </w:r>
          </w:p>
        </w:tc>
      </w:tr>
    </w:tbl>
    <w:p w14:paraId="274AEBD6" w14:textId="39946B51" w:rsidR="00824323" w:rsidRDefault="00824323" w:rsidP="00B41638">
      <w:pPr>
        <w:rPr>
          <w:rFonts w:eastAsia="Times New Roman"/>
        </w:rPr>
      </w:pPr>
    </w:p>
    <w:p w14:paraId="0DE5C903" w14:textId="435D2F9D" w:rsidR="000F2DD3" w:rsidRDefault="000F2DD3" w:rsidP="00B41638">
      <w:pPr>
        <w:rPr>
          <w:rFonts w:eastAsia="Times New Roman"/>
        </w:rPr>
      </w:pPr>
    </w:p>
    <w:p w14:paraId="68F8645D" w14:textId="1C2F24D2" w:rsidR="000F2DD3" w:rsidRDefault="000F2DD3" w:rsidP="00B41638">
      <w:pPr>
        <w:rPr>
          <w:rFonts w:eastAsia="Times New Roman"/>
        </w:rPr>
      </w:pPr>
    </w:p>
    <w:p w14:paraId="57A44861" w14:textId="5479A500" w:rsidR="000F2DD3" w:rsidRDefault="000F2DD3" w:rsidP="00B41638">
      <w:pPr>
        <w:rPr>
          <w:rFonts w:eastAsia="Times New Roman"/>
        </w:rPr>
      </w:pPr>
    </w:p>
    <w:p w14:paraId="59BBE331" w14:textId="1807A1C0" w:rsidR="000F2DD3" w:rsidRDefault="000F2DD3" w:rsidP="00B41638">
      <w:pPr>
        <w:rPr>
          <w:rFonts w:eastAsia="Times New Roman"/>
        </w:rPr>
      </w:pPr>
    </w:p>
    <w:p w14:paraId="77D4F925" w14:textId="4066FBB3" w:rsidR="000F2DD3" w:rsidRDefault="000F2DD3" w:rsidP="00B41638">
      <w:pPr>
        <w:rPr>
          <w:rFonts w:eastAsia="Times New Roman"/>
        </w:rPr>
      </w:pPr>
    </w:p>
    <w:p w14:paraId="49D2D439" w14:textId="38247283" w:rsidR="000F2DD3" w:rsidRDefault="000F2DD3" w:rsidP="00B41638">
      <w:pPr>
        <w:rPr>
          <w:rFonts w:eastAsia="Times New Roman"/>
        </w:rPr>
      </w:pPr>
    </w:p>
    <w:p w14:paraId="6949E354" w14:textId="52A30241" w:rsidR="000F2DD3" w:rsidRDefault="000F2DD3" w:rsidP="00B41638">
      <w:pPr>
        <w:rPr>
          <w:rFonts w:eastAsia="Times New Roman"/>
        </w:rPr>
      </w:pPr>
    </w:p>
    <w:p w14:paraId="529A514D" w14:textId="052DE113" w:rsidR="000F2DD3" w:rsidRDefault="000F2DD3" w:rsidP="00B41638">
      <w:pPr>
        <w:rPr>
          <w:rFonts w:eastAsia="Times New Roman"/>
        </w:rPr>
      </w:pPr>
    </w:p>
    <w:p w14:paraId="4C20512C" w14:textId="0ED6D277" w:rsidR="000F2DD3" w:rsidRDefault="000F2DD3" w:rsidP="00B41638">
      <w:pPr>
        <w:rPr>
          <w:rFonts w:eastAsia="Times New Roman"/>
        </w:rPr>
      </w:pPr>
    </w:p>
    <w:p w14:paraId="6254CBA9" w14:textId="6A160795" w:rsidR="000F2DD3" w:rsidRDefault="000F2DD3" w:rsidP="00B41638">
      <w:pPr>
        <w:rPr>
          <w:rFonts w:eastAsia="Times New Roman"/>
        </w:rPr>
      </w:pPr>
    </w:p>
    <w:p w14:paraId="6A2DBC43" w14:textId="779C4E12" w:rsidR="000F2DD3" w:rsidRDefault="000F2DD3" w:rsidP="00B41638">
      <w:pPr>
        <w:rPr>
          <w:rFonts w:eastAsia="Times New Roman"/>
        </w:rPr>
      </w:pPr>
    </w:p>
    <w:p w14:paraId="426C12C8" w14:textId="47196171" w:rsidR="000F2DD3" w:rsidRDefault="000F2DD3" w:rsidP="00B41638">
      <w:pPr>
        <w:rPr>
          <w:rFonts w:eastAsia="Times New Roman"/>
        </w:rPr>
      </w:pPr>
    </w:p>
    <w:p w14:paraId="33BBFD46" w14:textId="4DF03C5F" w:rsidR="000F2DD3" w:rsidRDefault="000F2DD3" w:rsidP="00B41638">
      <w:pPr>
        <w:rPr>
          <w:rFonts w:eastAsia="Times New Roman"/>
        </w:rPr>
      </w:pPr>
    </w:p>
    <w:p w14:paraId="1448EF77" w14:textId="4D1771BC" w:rsidR="000F2DD3" w:rsidRDefault="000F2DD3" w:rsidP="00B41638">
      <w:pPr>
        <w:rPr>
          <w:rFonts w:eastAsia="Times New Roman"/>
        </w:rPr>
      </w:pPr>
    </w:p>
    <w:p w14:paraId="17731A68" w14:textId="77777777" w:rsidR="000F2DD3" w:rsidRDefault="000F2DD3" w:rsidP="00B41638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20" w:type="dxa"/>
          <w:left w:w="20" w:type="dxa"/>
          <w:bottom w:w="20" w:type="dxa"/>
          <w:right w:w="20" w:type="dxa"/>
        </w:tblCellMar>
        <w:tblLook w:val="04A0" w:firstRow="1" w:lastRow="0" w:firstColumn="1" w:lastColumn="0" w:noHBand="0" w:noVBand="1"/>
      </w:tblPr>
      <w:tblGrid>
        <w:gridCol w:w="1186"/>
        <w:gridCol w:w="7840"/>
      </w:tblGrid>
      <w:tr w:rsidR="00B41638" w14:paraId="611EC5B9" w14:textId="77777777" w:rsidTr="00B41638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7BBF9643" w14:textId="77777777" w:rsidR="00B41638" w:rsidRDefault="00B41638" w:rsidP="00B41638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7FF47AF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7494429D" w14:textId="77777777" w:rsidR="00B41638" w:rsidRDefault="00B41638" w:rsidP="00B41638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B41638" w14:paraId="0864ABD0" w14:textId="77777777" w:rsidTr="00B41638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6CC7D43" w14:textId="77777777" w:rsidR="00B41638" w:rsidRPr="00E71D1B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E71D1B">
              <w:rPr>
                <w:b/>
                <w:bCs/>
                <w:color w:val="DE350B"/>
              </w:rPr>
              <w:t>Steps to Reproduce:</w:t>
            </w:r>
          </w:p>
          <w:p w14:paraId="1DEE79D7" w14:textId="77777777" w:rsidR="00B41638" w:rsidRPr="007C0D26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7C0D26">
              <w:rPr>
                <w:rFonts w:asciiTheme="minorHAnsi" w:eastAsia="Times New Roman" w:hAnsiTheme="minorHAnsi" w:cstheme="minorBidi"/>
                <w:sz w:val="22"/>
                <w:szCs w:val="22"/>
              </w:rPr>
              <w:t>1.Enter the app: “Burger King”.</w:t>
            </w:r>
          </w:p>
          <w:p w14:paraId="60C4E261" w14:textId="77777777" w:rsidR="00B41638" w:rsidRPr="007C0D26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7C0D26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2.On the main screen there is a menu, </w:t>
            </w:r>
            <w:r w:rsidRPr="007C0D26">
              <w:rPr>
                <w:rFonts w:asciiTheme="minorHAnsi" w:eastAsia="Times New Roman" w:hAnsiTheme="minorHAnsi" w:cstheme="minorBidi"/>
                <w:sz w:val="22"/>
                <w:szCs w:val="22"/>
              </w:rPr>
              <w:br/>
              <w:t xml:space="preserve">press the button: </w:t>
            </w:r>
            <w:r w:rsidRPr="007C0D26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״יצירת קשר״</w:t>
            </w:r>
            <w:r w:rsidRPr="007C0D26">
              <w:rPr>
                <w:rFonts w:asciiTheme="minorHAnsi" w:eastAsia="Times New Roman" w:hAnsiTheme="minorHAnsi" w:cstheme="minorBidi"/>
                <w:sz w:val="22"/>
                <w:szCs w:val="22"/>
              </w:rPr>
              <w:t>.</w:t>
            </w:r>
          </w:p>
          <w:p w14:paraId="7C2D82B2" w14:textId="77777777" w:rsidR="00B41638" w:rsidRPr="007C0D26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7C0D26">
              <w:rPr>
                <w:rFonts w:asciiTheme="minorHAnsi" w:eastAsia="Times New Roman" w:hAnsiTheme="minorHAnsi" w:cstheme="minorBidi"/>
                <w:sz w:val="22"/>
                <w:szCs w:val="22"/>
              </w:rPr>
              <w:t>3. Scroll down to the middle of the page.</w:t>
            </w:r>
          </w:p>
          <w:p w14:paraId="78FBD03C" w14:textId="77777777" w:rsidR="00B41638" w:rsidRPr="007C0D26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7C0D26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4. Type in the filed </w:t>
            </w:r>
            <w:r w:rsidRPr="007C0D26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״שם מלא״: יובל</w:t>
            </w:r>
            <w:r w:rsidRPr="007C0D26">
              <w:rPr>
                <w:rFonts w:asciiTheme="minorHAnsi" w:eastAsia="Times New Roman" w:hAnsiTheme="minorHAnsi" w:cstheme="minorBidi"/>
                <w:sz w:val="22"/>
                <w:szCs w:val="22"/>
              </w:rPr>
              <w:t>.</w:t>
            </w:r>
          </w:p>
          <w:p w14:paraId="6F708B73" w14:textId="77777777" w:rsidR="00B41638" w:rsidRPr="007C0D26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7C0D26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5. Type in the filed </w:t>
            </w:r>
            <w:r w:rsidRPr="007C0D26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״טלפון”: 0584506803</w:t>
            </w:r>
            <w:r w:rsidRPr="007C0D26">
              <w:rPr>
                <w:rFonts w:asciiTheme="minorHAnsi" w:eastAsia="Times New Roman" w:hAnsiTheme="minorHAnsi" w:cstheme="minorBidi"/>
                <w:sz w:val="22"/>
                <w:szCs w:val="22"/>
              </w:rPr>
              <w:t>.</w:t>
            </w:r>
          </w:p>
          <w:p w14:paraId="4BA2AC25" w14:textId="77777777" w:rsidR="00B41638" w:rsidRPr="007C0D26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7C0D26">
              <w:rPr>
                <w:rFonts w:asciiTheme="minorHAnsi" w:eastAsia="Times New Roman" w:hAnsiTheme="minorHAnsi" w:cstheme="minorBidi"/>
                <w:sz w:val="22"/>
                <w:szCs w:val="22"/>
              </w:rPr>
              <w:t>6. Type in the filed “</w:t>
            </w:r>
            <w:r w:rsidRPr="007C0D26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דואר אלקטרוני״</w:t>
            </w:r>
            <w:r w:rsidRPr="007C0D26">
              <w:rPr>
                <w:rFonts w:asciiTheme="minorHAnsi" w:eastAsia="Times New Roman" w:hAnsiTheme="minorHAnsi" w:cstheme="minorBidi"/>
                <w:sz w:val="22"/>
                <w:szCs w:val="22"/>
              </w:rPr>
              <w:t>: Yuvaldav33@gmail.com.</w:t>
            </w:r>
          </w:p>
          <w:p w14:paraId="3AB2DA8A" w14:textId="77777777" w:rsidR="00B41638" w:rsidRPr="007C0D26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7C0D26">
              <w:rPr>
                <w:rFonts w:asciiTheme="minorHAnsi" w:eastAsia="Times New Roman" w:hAnsiTheme="minorHAnsi" w:cstheme="minorBidi"/>
                <w:sz w:val="22"/>
                <w:szCs w:val="22"/>
              </w:rPr>
              <w:t>7. Type in the filed</w:t>
            </w:r>
            <w:r w:rsidRPr="007C0D26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״נושא הפנייה״: שירות לקוחות</w:t>
            </w:r>
            <w:r w:rsidRPr="007C0D26">
              <w:rPr>
                <w:rFonts w:asciiTheme="minorHAnsi" w:eastAsia="Times New Roman" w:hAnsiTheme="minorHAnsi" w:cstheme="minorBidi"/>
                <w:sz w:val="22"/>
                <w:szCs w:val="22"/>
              </w:rPr>
              <w:t>.</w:t>
            </w:r>
          </w:p>
          <w:p w14:paraId="7A76A477" w14:textId="77777777" w:rsidR="00B41638" w:rsidRPr="007C0D26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7C0D26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8. Type in the filed </w:t>
            </w:r>
            <w:r w:rsidRPr="007C0D26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״סניף מועדף״: תל אביב כיכר רבין</w:t>
            </w:r>
            <w:r w:rsidRPr="007C0D26">
              <w:rPr>
                <w:rFonts w:asciiTheme="minorHAnsi" w:eastAsia="Times New Roman" w:hAnsiTheme="minorHAnsi" w:cstheme="minorBidi"/>
                <w:sz w:val="22"/>
                <w:szCs w:val="22"/>
              </w:rPr>
              <w:t>.</w:t>
            </w:r>
          </w:p>
          <w:p w14:paraId="34905C3F" w14:textId="77777777" w:rsidR="00B41638" w:rsidRPr="007C0D26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7C0D26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9. Press the button </w:t>
            </w:r>
            <w:r w:rsidRPr="007C0D26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״שלח״</w:t>
            </w:r>
            <w:r w:rsidRPr="007C0D26">
              <w:rPr>
                <w:rFonts w:asciiTheme="minorHAnsi" w:eastAsia="Times New Roman" w:hAnsiTheme="minorHAnsi" w:cstheme="minorBidi"/>
                <w:sz w:val="22"/>
                <w:szCs w:val="22"/>
              </w:rPr>
              <w:t>.</w:t>
            </w:r>
          </w:p>
          <w:p w14:paraId="212FAFD6" w14:textId="77777777" w:rsidR="00B41638" w:rsidRPr="00E71D1B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E71D1B">
              <w:rPr>
                <w:b/>
                <w:bCs/>
                <w:color w:val="DE350B"/>
              </w:rPr>
              <w:t>Actual Result:</w:t>
            </w:r>
          </w:p>
          <w:p w14:paraId="3D795B24" w14:textId="77777777" w:rsidR="00B41638" w:rsidRPr="007C0D26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7C0D26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Appear the massage: </w:t>
            </w:r>
            <w:r w:rsidRPr="007C0D26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ההודעה נשלחה</w:t>
            </w:r>
            <w:r w:rsidRPr="007C0D26">
              <w:rPr>
                <w:rFonts w:asciiTheme="minorHAnsi" w:eastAsia="Times New Roman" w:hAnsiTheme="minorHAnsi" w:cstheme="minorBidi"/>
                <w:sz w:val="22"/>
                <w:szCs w:val="22"/>
              </w:rPr>
              <w:t>.</w:t>
            </w:r>
          </w:p>
          <w:p w14:paraId="73AA48F8" w14:textId="77777777" w:rsidR="00B41638" w:rsidRPr="00E71D1B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E71D1B">
              <w:rPr>
                <w:b/>
                <w:bCs/>
                <w:color w:val="DE350B"/>
              </w:rPr>
              <w:t>Expected Result:</w:t>
            </w:r>
          </w:p>
          <w:p w14:paraId="66BE4A94" w14:textId="77777777" w:rsidR="00B41638" w:rsidRPr="007C0D26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7C0D26">
              <w:rPr>
                <w:rFonts w:asciiTheme="minorHAnsi" w:eastAsia="Times New Roman" w:hAnsiTheme="minorHAnsi" w:cstheme="minorBidi"/>
                <w:sz w:val="22"/>
                <w:szCs w:val="22"/>
              </w:rPr>
              <w:t>An error message will appear that no full name entered.</w:t>
            </w:r>
          </w:p>
          <w:p w14:paraId="2D3FEC9A" w14:textId="77777777" w:rsidR="00B41638" w:rsidRDefault="00B41638" w:rsidP="00B41638">
            <w:pPr>
              <w:rPr>
                <w:rFonts w:eastAsia="Times New Roman"/>
              </w:rPr>
            </w:pPr>
          </w:p>
        </w:tc>
      </w:tr>
    </w:tbl>
    <w:p w14:paraId="191FF234" w14:textId="7517FB17" w:rsidR="00B41638" w:rsidRDefault="00B41638" w:rsidP="00B41638">
      <w:pPr>
        <w:rPr>
          <w:rFonts w:eastAsia="Times New Roman"/>
        </w:rPr>
      </w:pPr>
    </w:p>
    <w:p w14:paraId="799B6BBC" w14:textId="77777777" w:rsidR="00B41638" w:rsidRDefault="00B41638" w:rsidP="00B41638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236981D6" w14:textId="77777777" w:rsidTr="00B41638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810A00" w14:textId="77777777" w:rsidR="00B41638" w:rsidRDefault="00B41638" w:rsidP="00B41638">
            <w:pPr>
              <w:pStyle w:val="3"/>
              <w:rPr>
                <w:rFonts w:eastAsia="Times New Roman"/>
              </w:rPr>
            </w:pPr>
            <w:bookmarkStart w:id="65" w:name="_[BK-11]_No_error"/>
            <w:bookmarkEnd w:id="65"/>
            <w:r>
              <w:rPr>
                <w:rFonts w:eastAsia="Times New Roman"/>
              </w:rPr>
              <w:t>[BK-11] </w:t>
            </w:r>
            <w:hyperlink r:id="rId197" w:history="1">
              <w:r>
                <w:rPr>
                  <w:rStyle w:val="Hyperlink"/>
                  <w:rFonts w:eastAsia="Times New Roman"/>
                </w:rPr>
                <w:t xml:space="preserve">No error message appeared when entering a username with numbers in page </w:t>
              </w:r>
              <w:r>
                <w:rPr>
                  <w:rStyle w:val="Hyperlink"/>
                  <w:rFonts w:eastAsia="Times New Roman"/>
                  <w:rtl/>
                </w:rPr>
                <w:t>מועדון חברים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11/Jul/24  Updated: 12/Jul/24 </w:t>
            </w:r>
          </w:p>
        </w:tc>
      </w:tr>
      <w:tr w:rsidR="00B41638" w14:paraId="1E0AAF06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A6AE6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7E9AF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B41638" w14:paraId="76EDDC98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E937B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0C6791" w14:textId="77777777" w:rsidR="00B41638" w:rsidRDefault="0050732B" w:rsidP="00B41638">
            <w:pPr>
              <w:rPr>
                <w:rFonts w:eastAsia="Times New Roman"/>
              </w:rPr>
            </w:pPr>
            <w:hyperlink r:id="rId198" w:history="1">
              <w:r w:rsidR="00B41638">
                <w:rPr>
                  <w:rStyle w:val="Hyperlink"/>
                  <w:rFonts w:eastAsia="Times New Roman"/>
                </w:rPr>
                <w:t>Burger King</w:t>
              </w:r>
            </w:hyperlink>
          </w:p>
        </w:tc>
      </w:tr>
      <w:tr w:rsidR="00B41638" w14:paraId="636542E4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34B8E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A5EC4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5015400E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C4176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C24D1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3EE08C70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472FD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03A51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477889EA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2703"/>
        <w:gridCol w:w="1802"/>
        <w:gridCol w:w="2703"/>
      </w:tblGrid>
      <w:tr w:rsidR="00B41638" w14:paraId="36973F9A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4FBF0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616F4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F5CB2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7EABF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Low </w:t>
            </w:r>
          </w:p>
        </w:tc>
      </w:tr>
      <w:tr w:rsidR="00B41638" w14:paraId="0358DE21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6FC4D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E07541" w14:textId="77777777" w:rsidR="00B41638" w:rsidRDefault="0050732B" w:rsidP="00B41638">
            <w:pPr>
              <w:rPr>
                <w:rFonts w:eastAsia="Times New Roman"/>
              </w:rPr>
            </w:pPr>
            <w:hyperlink r:id="rId199" w:history="1">
              <w:r w:rsidR="00B41638">
                <w:rPr>
                  <w:rStyle w:val="Hyperlink"/>
                  <w:rFonts w:eastAsia="Times New Roman"/>
                  <w:rtl/>
                </w:rPr>
                <w:t xml:space="preserve">יובל דוידוב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FF1B1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BE874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B41638" w14:paraId="2E00179A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4E4CF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EB635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4DEE1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B507F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B41638" w14:paraId="668E301D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964C9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05B21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77EE4776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D8A9D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F9819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73F94AAB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387B7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E673E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3161B580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B2759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55D1E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30E8716B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7CC6A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Environment: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DD7BF0" w14:textId="77777777" w:rsidR="00B41638" w:rsidRDefault="00B41638" w:rsidP="00B41638">
            <w:pPr>
              <w:pStyle w:val="NormalWeb"/>
            </w:pPr>
            <w:r>
              <w:t>iOS 17.5.1</w:t>
            </w:r>
          </w:p>
        </w:tc>
      </w:tr>
    </w:tbl>
    <w:p w14:paraId="6053D76F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39839876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7C94B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Attachments: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611C3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anchor distT="0" distB="0" distL="114300" distR="114300" simplePos="0" relativeHeight="251707392" behindDoc="0" locked="0" layoutInCell="1" allowOverlap="1" wp14:anchorId="6C6B067D" wp14:editId="3073EE3A">
                  <wp:simplePos x="0" y="0"/>
                  <wp:positionH relativeFrom="column">
                    <wp:posOffset>-14605</wp:posOffset>
                  </wp:positionH>
                  <wp:positionV relativeFrom="page">
                    <wp:posOffset>5080</wp:posOffset>
                  </wp:positionV>
                  <wp:extent cx="2239645" cy="4326255"/>
                  <wp:effectExtent l="0" t="0" r="8255" b="0"/>
                  <wp:wrapTopAndBottom/>
                  <wp:docPr id="116" name="תמונה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bug 11.jfif"/>
                          <pic:cNvPicPr/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9645" cy="4326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41638" w14:paraId="12141EFA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7CA8B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Severity: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DD6EE" w:themeFill="accent5" w:themeFillTint="66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61DAD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S5-Low </w:t>
            </w:r>
          </w:p>
        </w:tc>
      </w:tr>
    </w:tbl>
    <w:p w14:paraId="6ED644DC" w14:textId="6A86EA5B" w:rsidR="00B41638" w:rsidRDefault="00B41638" w:rsidP="00B41638">
      <w:pPr>
        <w:rPr>
          <w:rFonts w:eastAsia="Times New Roman"/>
        </w:rPr>
      </w:pPr>
    </w:p>
    <w:p w14:paraId="54D9833E" w14:textId="378CC7BA" w:rsidR="000F2DD3" w:rsidRDefault="000F2DD3" w:rsidP="00B41638">
      <w:pPr>
        <w:rPr>
          <w:rFonts w:eastAsia="Times New Roman"/>
        </w:rPr>
      </w:pPr>
    </w:p>
    <w:p w14:paraId="2ED6FB1F" w14:textId="086C91DB" w:rsidR="000F2DD3" w:rsidRDefault="000F2DD3" w:rsidP="00B41638">
      <w:pPr>
        <w:rPr>
          <w:rFonts w:eastAsia="Times New Roman"/>
        </w:rPr>
      </w:pPr>
    </w:p>
    <w:p w14:paraId="48243DDF" w14:textId="31668082" w:rsidR="000F2DD3" w:rsidRDefault="000F2DD3" w:rsidP="00B41638">
      <w:pPr>
        <w:rPr>
          <w:rFonts w:eastAsia="Times New Roman"/>
        </w:rPr>
      </w:pPr>
    </w:p>
    <w:p w14:paraId="445CD5AA" w14:textId="387DBDD0" w:rsidR="000F2DD3" w:rsidRDefault="000F2DD3" w:rsidP="00B41638">
      <w:pPr>
        <w:rPr>
          <w:rFonts w:eastAsia="Times New Roman"/>
        </w:rPr>
      </w:pPr>
    </w:p>
    <w:p w14:paraId="4AE7B359" w14:textId="35D82E8E" w:rsidR="000F2DD3" w:rsidRDefault="000F2DD3" w:rsidP="00B41638">
      <w:pPr>
        <w:rPr>
          <w:rFonts w:eastAsia="Times New Roman"/>
        </w:rPr>
      </w:pPr>
    </w:p>
    <w:p w14:paraId="417ED387" w14:textId="3985C8FF" w:rsidR="000F2DD3" w:rsidRDefault="000F2DD3" w:rsidP="00B41638">
      <w:pPr>
        <w:rPr>
          <w:rFonts w:eastAsia="Times New Roman"/>
        </w:rPr>
      </w:pPr>
    </w:p>
    <w:p w14:paraId="5C7CA824" w14:textId="354B4E30" w:rsidR="000F2DD3" w:rsidRDefault="000F2DD3" w:rsidP="00B41638">
      <w:pPr>
        <w:rPr>
          <w:rFonts w:eastAsia="Times New Roman"/>
        </w:rPr>
      </w:pPr>
    </w:p>
    <w:p w14:paraId="25034A80" w14:textId="0A4DD9C9" w:rsidR="000F2DD3" w:rsidRDefault="000F2DD3" w:rsidP="00B41638">
      <w:pPr>
        <w:rPr>
          <w:rFonts w:eastAsia="Times New Roman"/>
        </w:rPr>
      </w:pPr>
    </w:p>
    <w:p w14:paraId="67A899DB" w14:textId="4A235C58" w:rsidR="000F2DD3" w:rsidRDefault="000F2DD3" w:rsidP="00B41638">
      <w:pPr>
        <w:rPr>
          <w:rFonts w:eastAsia="Times New Roman"/>
        </w:rPr>
      </w:pPr>
    </w:p>
    <w:p w14:paraId="499A8A7D" w14:textId="48BFB42D" w:rsidR="000F2DD3" w:rsidRDefault="000F2DD3" w:rsidP="00B41638">
      <w:pPr>
        <w:rPr>
          <w:rFonts w:eastAsia="Times New Roman"/>
        </w:rPr>
      </w:pPr>
    </w:p>
    <w:p w14:paraId="7D700939" w14:textId="4E1EB89B" w:rsidR="000F2DD3" w:rsidRDefault="000F2DD3" w:rsidP="00B41638">
      <w:pPr>
        <w:rPr>
          <w:rFonts w:eastAsia="Times New Roman"/>
        </w:rPr>
      </w:pPr>
    </w:p>
    <w:p w14:paraId="0B9CF78A" w14:textId="1FD12BD2" w:rsidR="000F2DD3" w:rsidRDefault="000F2DD3" w:rsidP="00B41638">
      <w:pPr>
        <w:rPr>
          <w:rFonts w:eastAsia="Times New Roman"/>
        </w:rPr>
      </w:pPr>
    </w:p>
    <w:p w14:paraId="368AE417" w14:textId="77777777" w:rsidR="000F2DD3" w:rsidRDefault="000F2DD3" w:rsidP="00B41638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20" w:type="dxa"/>
          <w:left w:w="20" w:type="dxa"/>
          <w:bottom w:w="20" w:type="dxa"/>
          <w:right w:w="20" w:type="dxa"/>
        </w:tblCellMar>
        <w:tblLook w:val="04A0" w:firstRow="1" w:lastRow="0" w:firstColumn="1" w:lastColumn="0" w:noHBand="0" w:noVBand="1"/>
      </w:tblPr>
      <w:tblGrid>
        <w:gridCol w:w="1186"/>
        <w:gridCol w:w="7840"/>
      </w:tblGrid>
      <w:tr w:rsidR="00B41638" w14:paraId="3F8F01C2" w14:textId="77777777" w:rsidTr="00B41638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2D1C9D37" w14:textId="77777777" w:rsidR="00B41638" w:rsidRDefault="00B41638" w:rsidP="00B41638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3DC8130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6C433FDF" w14:textId="77777777" w:rsidR="00B41638" w:rsidRDefault="00B41638" w:rsidP="00B41638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B41638" w14:paraId="7CC62C4E" w14:textId="77777777" w:rsidTr="00B41638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AF64A64" w14:textId="77777777" w:rsidR="00B41638" w:rsidRPr="00E71D1B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E71D1B">
              <w:rPr>
                <w:b/>
                <w:bCs/>
                <w:color w:val="DE350B"/>
              </w:rPr>
              <w:t>Steps to Reproduce:</w:t>
            </w:r>
          </w:p>
          <w:p w14:paraId="0590CC40" w14:textId="77777777" w:rsidR="00B41638" w:rsidRPr="007E03DD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7E03DD">
              <w:rPr>
                <w:rFonts w:asciiTheme="minorHAnsi" w:eastAsia="Times New Roman" w:hAnsiTheme="minorHAnsi" w:cstheme="minorBidi"/>
                <w:sz w:val="22"/>
                <w:szCs w:val="22"/>
              </w:rPr>
              <w:t>1. Enter the app: “Burger King”.</w:t>
            </w:r>
          </w:p>
          <w:p w14:paraId="1EF878B6" w14:textId="77777777" w:rsidR="00B41638" w:rsidRPr="007E03DD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7E03DD">
              <w:rPr>
                <w:rFonts w:asciiTheme="minorHAnsi" w:eastAsia="Times New Roman" w:hAnsiTheme="minorHAnsi" w:cstheme="minorBidi"/>
                <w:sz w:val="22"/>
                <w:szCs w:val="22"/>
              </w:rPr>
              <w:t>2.Click the three stripes on the top right.</w:t>
            </w:r>
          </w:p>
          <w:p w14:paraId="3D3BA034" w14:textId="64B06B7D" w:rsidR="00B41638" w:rsidRPr="007E03DD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7E03DD">
              <w:rPr>
                <w:rFonts w:asciiTheme="minorHAnsi" w:eastAsia="Times New Roman" w:hAnsiTheme="minorHAnsi" w:cstheme="minorBidi"/>
                <w:sz w:val="22"/>
                <w:szCs w:val="22"/>
              </w:rPr>
              <w:t>3.</w:t>
            </w:r>
            <w:r w:rsidR="00120217">
              <w:rPr>
                <w:rFonts w:asciiTheme="minorHAnsi" w:eastAsia="Times New Roman" w:hAnsiTheme="minorHAnsi" w:cstheme="minorBidi"/>
                <w:sz w:val="22"/>
                <w:szCs w:val="22"/>
              </w:rPr>
              <w:t>S</w:t>
            </w:r>
            <w:r w:rsidRPr="007E03DD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elect the </w:t>
            </w:r>
            <w:r w:rsidRPr="007E03DD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 xml:space="preserve">״מועדון חברים״ </w:t>
            </w:r>
            <w:r w:rsidRPr="007E03DD">
              <w:rPr>
                <w:rFonts w:asciiTheme="minorHAnsi" w:eastAsia="Times New Roman" w:hAnsiTheme="minorHAnsi" w:cstheme="minorBidi"/>
                <w:sz w:val="22"/>
                <w:szCs w:val="22"/>
              </w:rPr>
              <w:t>option.</w:t>
            </w:r>
          </w:p>
          <w:p w14:paraId="337DCCAC" w14:textId="77777777" w:rsidR="00B41638" w:rsidRPr="007E03DD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7E03DD">
              <w:rPr>
                <w:rFonts w:asciiTheme="minorHAnsi" w:eastAsia="Times New Roman" w:hAnsiTheme="minorHAnsi" w:cstheme="minorBidi"/>
                <w:sz w:val="22"/>
                <w:szCs w:val="22"/>
              </w:rPr>
              <w:t>4. Scroll down to the middle of the page.</w:t>
            </w:r>
          </w:p>
          <w:p w14:paraId="7C21BDE5" w14:textId="77777777" w:rsidR="00B41638" w:rsidRPr="007E03DD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7E03DD">
              <w:rPr>
                <w:rFonts w:asciiTheme="minorHAnsi" w:eastAsia="Times New Roman" w:hAnsiTheme="minorHAnsi" w:cstheme="minorBidi"/>
                <w:sz w:val="22"/>
                <w:szCs w:val="22"/>
              </w:rPr>
              <w:t>5. Type in the field “</w:t>
            </w:r>
            <w:r w:rsidRPr="007E03DD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שם פרטי</w:t>
            </w:r>
            <w:r w:rsidRPr="007E03DD">
              <w:rPr>
                <w:rFonts w:asciiTheme="minorHAnsi" w:eastAsia="Times New Roman" w:hAnsiTheme="minorHAnsi" w:cstheme="minorBidi"/>
                <w:sz w:val="22"/>
                <w:szCs w:val="22"/>
              </w:rPr>
              <w:t>”: *</w:t>
            </w:r>
            <w:r w:rsidRPr="007E03DD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יובל*3</w:t>
            </w:r>
            <w:r w:rsidRPr="007E03DD">
              <w:rPr>
                <w:rFonts w:asciiTheme="minorHAnsi" w:eastAsia="Times New Roman" w:hAnsiTheme="minorHAnsi" w:cstheme="minorBidi"/>
                <w:sz w:val="22"/>
                <w:szCs w:val="22"/>
              </w:rPr>
              <w:t>.</w:t>
            </w:r>
          </w:p>
          <w:p w14:paraId="357EEB1C" w14:textId="77777777" w:rsidR="00B41638" w:rsidRPr="007E03DD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7E03DD">
              <w:rPr>
                <w:rFonts w:asciiTheme="minorHAnsi" w:eastAsia="Times New Roman" w:hAnsiTheme="minorHAnsi" w:cstheme="minorBidi"/>
                <w:sz w:val="22"/>
                <w:szCs w:val="22"/>
              </w:rPr>
              <w:t>6.Type in field “</w:t>
            </w:r>
            <w:r w:rsidRPr="007E03DD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שם משפחה</w:t>
            </w:r>
            <w:r w:rsidRPr="007E03DD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”: </w:t>
            </w:r>
            <w:r w:rsidRPr="007E03DD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דוידוב</w:t>
            </w:r>
            <w:r w:rsidRPr="007E03DD">
              <w:rPr>
                <w:rFonts w:asciiTheme="minorHAnsi" w:eastAsia="Times New Roman" w:hAnsiTheme="minorHAnsi" w:cstheme="minorBidi"/>
                <w:sz w:val="22"/>
                <w:szCs w:val="22"/>
              </w:rPr>
              <w:t>.</w:t>
            </w:r>
          </w:p>
          <w:p w14:paraId="610E60D2" w14:textId="77777777" w:rsidR="00B41638" w:rsidRPr="007E03DD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7E03DD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7. Press the button: </w:t>
            </w:r>
            <w:r w:rsidRPr="007E03DD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״אימות משתמש״</w:t>
            </w:r>
            <w:r w:rsidRPr="007E03DD">
              <w:rPr>
                <w:rFonts w:asciiTheme="minorHAnsi" w:eastAsia="Times New Roman" w:hAnsiTheme="minorHAnsi" w:cstheme="minorBidi"/>
                <w:sz w:val="22"/>
                <w:szCs w:val="22"/>
              </w:rPr>
              <w:t>.</w:t>
            </w:r>
          </w:p>
          <w:p w14:paraId="7FA53559" w14:textId="77777777" w:rsidR="00B41638" w:rsidRPr="007E03DD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7E03DD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8. Type in the filed: </w:t>
            </w:r>
            <w:r w:rsidRPr="007E03DD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״אמייל״</w:t>
            </w:r>
            <w:r w:rsidRPr="007E03DD">
              <w:rPr>
                <w:rFonts w:asciiTheme="minorHAnsi" w:eastAsia="Times New Roman" w:hAnsiTheme="minorHAnsi" w:cstheme="minorBidi"/>
                <w:sz w:val="22"/>
                <w:szCs w:val="22"/>
              </w:rPr>
              <w:t>: Yuvaldav33@gmail.com.</w:t>
            </w:r>
          </w:p>
          <w:p w14:paraId="7FFC8818" w14:textId="77777777" w:rsidR="00B41638" w:rsidRPr="007E03DD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7E03DD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9. Type in the filled: </w:t>
            </w:r>
            <w:r w:rsidRPr="007E03DD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״יום הולדת״</w:t>
            </w:r>
            <w:r w:rsidRPr="007E03DD">
              <w:rPr>
                <w:rFonts w:asciiTheme="minorHAnsi" w:eastAsia="Times New Roman" w:hAnsiTheme="minorHAnsi" w:cstheme="minorBidi"/>
                <w:sz w:val="22"/>
                <w:szCs w:val="22"/>
              </w:rPr>
              <w:t>: 18.07.2006.</w:t>
            </w:r>
          </w:p>
          <w:p w14:paraId="15FE0F29" w14:textId="77777777" w:rsidR="00B41638" w:rsidRPr="007E03DD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7E03DD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10. Type in the filled: </w:t>
            </w:r>
            <w:r w:rsidRPr="007E03DD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״אזור מגורים״</w:t>
            </w:r>
            <w:r w:rsidRPr="007E03DD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: </w:t>
            </w:r>
            <w:r w:rsidRPr="007E03DD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שפלה</w:t>
            </w:r>
            <w:r w:rsidRPr="007E03DD">
              <w:rPr>
                <w:rFonts w:asciiTheme="minorHAnsi" w:eastAsia="Times New Roman" w:hAnsiTheme="minorHAnsi" w:cstheme="minorBidi"/>
                <w:sz w:val="22"/>
                <w:szCs w:val="22"/>
              </w:rPr>
              <w:t>.</w:t>
            </w:r>
          </w:p>
          <w:p w14:paraId="4E9856E9" w14:textId="77777777" w:rsidR="00B41638" w:rsidRPr="007E03DD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7E03DD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11. Press the button: </w:t>
            </w:r>
            <w:r w:rsidRPr="007E03DD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״הרשמה״</w:t>
            </w:r>
            <w:r w:rsidRPr="007E03DD">
              <w:rPr>
                <w:rFonts w:asciiTheme="minorHAnsi" w:eastAsia="Times New Roman" w:hAnsiTheme="minorHAnsi" w:cstheme="minorBidi"/>
                <w:sz w:val="22"/>
                <w:szCs w:val="22"/>
              </w:rPr>
              <w:t>.</w:t>
            </w:r>
          </w:p>
          <w:p w14:paraId="454AF944" w14:textId="77777777" w:rsidR="00B41638" w:rsidRPr="00E71D1B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E71D1B">
              <w:rPr>
                <w:b/>
                <w:bCs/>
                <w:color w:val="DE350B"/>
              </w:rPr>
              <w:t>Actual Result:</w:t>
            </w:r>
          </w:p>
          <w:p w14:paraId="684990A0" w14:textId="77777777" w:rsidR="00B41638" w:rsidRPr="007E03DD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7E03DD">
              <w:rPr>
                <w:rFonts w:asciiTheme="minorHAnsi" w:eastAsia="Times New Roman" w:hAnsiTheme="minorHAnsi" w:cstheme="minorBidi"/>
                <w:sz w:val="22"/>
                <w:szCs w:val="22"/>
              </w:rPr>
              <w:t>Registered on the site as the username: *</w:t>
            </w:r>
            <w:r w:rsidRPr="007E03DD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יובל*3</w:t>
            </w:r>
            <w:r w:rsidRPr="007E03DD">
              <w:rPr>
                <w:rFonts w:asciiTheme="minorHAnsi" w:eastAsia="Times New Roman" w:hAnsiTheme="minorHAnsi" w:cstheme="minorBidi"/>
                <w:sz w:val="22"/>
                <w:szCs w:val="22"/>
              </w:rPr>
              <w:t>.</w:t>
            </w:r>
          </w:p>
          <w:p w14:paraId="693E2BAE" w14:textId="77777777" w:rsidR="00B41638" w:rsidRPr="00E71D1B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E71D1B">
              <w:rPr>
                <w:b/>
                <w:bCs/>
                <w:color w:val="DE350B"/>
              </w:rPr>
              <w:t>Expected Result:</w:t>
            </w:r>
          </w:p>
          <w:p w14:paraId="111E9F16" w14:textId="77777777" w:rsidR="00B41638" w:rsidRPr="007E03DD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7E03DD">
              <w:rPr>
                <w:rFonts w:asciiTheme="minorHAnsi" w:eastAsia="Times New Roman" w:hAnsiTheme="minorHAnsi" w:cstheme="minorBidi"/>
                <w:sz w:val="22"/>
                <w:szCs w:val="22"/>
              </w:rPr>
              <w:t>An error message will appear that the first name is incorrect.</w:t>
            </w:r>
          </w:p>
          <w:p w14:paraId="5EC9BF8B" w14:textId="77777777" w:rsidR="00B41638" w:rsidRDefault="00B41638" w:rsidP="00B41638">
            <w:pPr>
              <w:rPr>
                <w:rFonts w:eastAsia="Times New Roman"/>
              </w:rPr>
            </w:pPr>
          </w:p>
        </w:tc>
      </w:tr>
    </w:tbl>
    <w:p w14:paraId="599EB35B" w14:textId="519866B2" w:rsidR="00B41638" w:rsidRDefault="00B41638" w:rsidP="00B41638">
      <w:pPr>
        <w:rPr>
          <w:rFonts w:eastAsia="Times New Roman"/>
        </w:rPr>
      </w:pPr>
    </w:p>
    <w:p w14:paraId="38539030" w14:textId="77777777" w:rsidR="00B41638" w:rsidRDefault="00B41638" w:rsidP="00B41638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437DC087" w14:textId="77777777" w:rsidTr="00B41638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CF4B04" w14:textId="77777777" w:rsidR="00B41638" w:rsidRDefault="00B41638" w:rsidP="00B41638">
            <w:pPr>
              <w:pStyle w:val="3"/>
              <w:rPr>
                <w:rFonts w:eastAsia="Times New Roman"/>
              </w:rPr>
            </w:pPr>
            <w:bookmarkStart w:id="66" w:name="_[BK-10]_No_error"/>
            <w:bookmarkEnd w:id="66"/>
            <w:r>
              <w:rPr>
                <w:rFonts w:eastAsia="Times New Roman"/>
              </w:rPr>
              <w:t>[BK-10] </w:t>
            </w:r>
            <w:hyperlink r:id="rId201" w:history="1">
              <w:r>
                <w:rPr>
                  <w:rStyle w:val="Hyperlink"/>
                  <w:rFonts w:eastAsia="Times New Roman"/>
                </w:rPr>
                <w:t xml:space="preserve">No error message appeared when entering a username with characters in page </w:t>
              </w:r>
              <w:r>
                <w:rPr>
                  <w:rStyle w:val="Hyperlink"/>
                  <w:rFonts w:eastAsia="Times New Roman"/>
                  <w:rtl/>
                </w:rPr>
                <w:t>מועדון חברים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11/Jul/24  Updated: 18/Jul/24 </w:t>
            </w:r>
          </w:p>
        </w:tc>
      </w:tr>
      <w:tr w:rsidR="00B41638" w14:paraId="33A73F7B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FE06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615FD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B41638" w14:paraId="5900ABB6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3B335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2C77E7" w14:textId="77777777" w:rsidR="00B41638" w:rsidRDefault="0050732B" w:rsidP="00B41638">
            <w:pPr>
              <w:rPr>
                <w:rFonts w:eastAsia="Times New Roman"/>
              </w:rPr>
            </w:pPr>
            <w:hyperlink r:id="rId202" w:history="1">
              <w:r w:rsidR="00B41638">
                <w:rPr>
                  <w:rStyle w:val="Hyperlink"/>
                  <w:rFonts w:eastAsia="Times New Roman"/>
                </w:rPr>
                <w:t>Burger King</w:t>
              </w:r>
            </w:hyperlink>
          </w:p>
        </w:tc>
      </w:tr>
      <w:tr w:rsidR="00B41638" w14:paraId="56B8D654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85A4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3D3F7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334D8EAC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03386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97596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4300229B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6736A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A75F4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773C6407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2703"/>
        <w:gridCol w:w="1802"/>
        <w:gridCol w:w="2703"/>
      </w:tblGrid>
      <w:tr w:rsidR="00B41638" w14:paraId="7A64DE04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D66AE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D13F8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7FA6D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305CC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Low </w:t>
            </w:r>
          </w:p>
        </w:tc>
      </w:tr>
      <w:tr w:rsidR="00B41638" w14:paraId="211FD0AC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A62C7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0502E3" w14:textId="77777777" w:rsidR="00B41638" w:rsidRDefault="0050732B" w:rsidP="00B41638">
            <w:pPr>
              <w:rPr>
                <w:rFonts w:eastAsia="Times New Roman"/>
              </w:rPr>
            </w:pPr>
            <w:hyperlink r:id="rId203" w:history="1">
              <w:r w:rsidR="00B41638">
                <w:rPr>
                  <w:rStyle w:val="Hyperlink"/>
                  <w:rFonts w:eastAsia="Times New Roman"/>
                  <w:rtl/>
                </w:rPr>
                <w:t xml:space="preserve">יובל דוידוב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4C8BA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95EFD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B41638" w14:paraId="7E45D8B4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9512B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FC44E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EC623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81452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B41638" w14:paraId="1F69D076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9769C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C2B36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036167D4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6F085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A1059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269230DC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D8D30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23C6E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43400320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69308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77854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31C2EE0D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4CDC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Environment: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16F507" w14:textId="77777777" w:rsidR="00B41638" w:rsidRDefault="00B41638" w:rsidP="00B41638">
            <w:pPr>
              <w:pStyle w:val="NormalWeb"/>
            </w:pPr>
            <w:r>
              <w:t>iOS 17.5.1</w:t>
            </w:r>
          </w:p>
        </w:tc>
      </w:tr>
    </w:tbl>
    <w:p w14:paraId="1E3340C4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46B6838C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48631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Attachments: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0E329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anchor distT="0" distB="0" distL="114300" distR="114300" simplePos="0" relativeHeight="251708416" behindDoc="0" locked="0" layoutInCell="1" allowOverlap="1" wp14:anchorId="47E8E8F5" wp14:editId="4D3DE5A8">
                  <wp:simplePos x="0" y="0"/>
                  <wp:positionH relativeFrom="column">
                    <wp:posOffset>-14605</wp:posOffset>
                  </wp:positionH>
                  <wp:positionV relativeFrom="page">
                    <wp:posOffset>136525</wp:posOffset>
                  </wp:positionV>
                  <wp:extent cx="2438400" cy="5285740"/>
                  <wp:effectExtent l="0" t="0" r="0" b="0"/>
                  <wp:wrapTopAndBottom/>
                  <wp:docPr id="117" name="תמונה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bug 10.jfif"/>
                          <pic:cNvPicPr/>
                        </pic:nvPicPr>
                        <pic:blipFill>
                          <a:blip r:embed="rId2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5285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41638" w14:paraId="0FC7849B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E1656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Severity: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DD6EE" w:themeFill="accent5" w:themeFillTint="66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FC0E8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S5-Low </w:t>
            </w:r>
          </w:p>
        </w:tc>
      </w:tr>
    </w:tbl>
    <w:p w14:paraId="7436DD23" w14:textId="77777777" w:rsidR="00B41638" w:rsidRDefault="00B41638" w:rsidP="00B41638">
      <w:pPr>
        <w:rPr>
          <w:rFonts w:eastAsia="Times New Roman"/>
        </w:rPr>
      </w:pPr>
    </w:p>
    <w:p w14:paraId="77CE75B5" w14:textId="77777777" w:rsidR="00B41638" w:rsidRDefault="00B41638" w:rsidP="00B41638">
      <w:pPr>
        <w:rPr>
          <w:rFonts w:eastAsia="Times New Roman"/>
        </w:rPr>
      </w:pPr>
    </w:p>
    <w:p w14:paraId="46869378" w14:textId="77777777" w:rsidR="00B41638" w:rsidRDefault="00B41638" w:rsidP="00B41638">
      <w:pPr>
        <w:rPr>
          <w:rFonts w:eastAsia="Times New Roman"/>
        </w:rPr>
      </w:pPr>
    </w:p>
    <w:p w14:paraId="33D44008" w14:textId="77777777" w:rsidR="00B41638" w:rsidRDefault="00B41638" w:rsidP="00B41638">
      <w:pPr>
        <w:rPr>
          <w:rFonts w:eastAsia="Times New Roman"/>
        </w:rPr>
      </w:pPr>
    </w:p>
    <w:p w14:paraId="70A939C9" w14:textId="77777777" w:rsidR="00B41638" w:rsidRDefault="00B41638" w:rsidP="00B41638">
      <w:pPr>
        <w:rPr>
          <w:rFonts w:eastAsia="Times New Roman"/>
        </w:rPr>
      </w:pPr>
    </w:p>
    <w:p w14:paraId="271ACDC8" w14:textId="77777777" w:rsidR="00B41638" w:rsidRDefault="00B41638" w:rsidP="00B41638">
      <w:pPr>
        <w:rPr>
          <w:rFonts w:eastAsia="Times New Roman"/>
        </w:rPr>
      </w:pPr>
    </w:p>
    <w:p w14:paraId="4A552B93" w14:textId="77777777" w:rsidR="00B41638" w:rsidRDefault="00B41638" w:rsidP="00B41638">
      <w:pPr>
        <w:rPr>
          <w:rFonts w:eastAsia="Times New Roman"/>
        </w:rPr>
      </w:pPr>
    </w:p>
    <w:p w14:paraId="40758FE7" w14:textId="77777777" w:rsidR="00B41638" w:rsidRDefault="00B41638" w:rsidP="00B41638">
      <w:pPr>
        <w:rPr>
          <w:rFonts w:eastAsia="Times New Roman"/>
        </w:rPr>
      </w:pPr>
    </w:p>
    <w:p w14:paraId="66F0872D" w14:textId="77777777" w:rsidR="00B41638" w:rsidRDefault="00B41638" w:rsidP="00B41638">
      <w:pPr>
        <w:rPr>
          <w:rFonts w:eastAsia="Times New Roman"/>
        </w:rPr>
      </w:pPr>
    </w:p>
    <w:p w14:paraId="347EA9A2" w14:textId="77777777" w:rsidR="00B41638" w:rsidRDefault="00B41638" w:rsidP="00B41638">
      <w:pPr>
        <w:rPr>
          <w:rFonts w:eastAsia="Times New Roman"/>
        </w:rPr>
      </w:pPr>
    </w:p>
    <w:p w14:paraId="7A3E6EFC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20" w:type="dxa"/>
          <w:left w:w="20" w:type="dxa"/>
          <w:bottom w:w="20" w:type="dxa"/>
          <w:right w:w="20" w:type="dxa"/>
        </w:tblCellMar>
        <w:tblLook w:val="04A0" w:firstRow="1" w:lastRow="0" w:firstColumn="1" w:lastColumn="0" w:noHBand="0" w:noVBand="1"/>
      </w:tblPr>
      <w:tblGrid>
        <w:gridCol w:w="1186"/>
        <w:gridCol w:w="7840"/>
      </w:tblGrid>
      <w:tr w:rsidR="00B41638" w14:paraId="276B127E" w14:textId="77777777" w:rsidTr="00B41638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4834B028" w14:textId="77777777" w:rsidR="00B41638" w:rsidRDefault="00B41638" w:rsidP="00B41638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2856DD0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51B12C49" w14:textId="77777777" w:rsidR="00B41638" w:rsidRDefault="00B41638" w:rsidP="00B41638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B41638" w14:paraId="3B24ED8B" w14:textId="77777777" w:rsidTr="00B41638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4FCD56C" w14:textId="77777777" w:rsidR="00B41638" w:rsidRPr="00E71D1B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E71D1B">
              <w:rPr>
                <w:b/>
                <w:bCs/>
                <w:color w:val="DE350B"/>
              </w:rPr>
              <w:t>Steps to Reproduce:</w:t>
            </w:r>
          </w:p>
          <w:p w14:paraId="42944F19" w14:textId="77777777" w:rsidR="00B41638" w:rsidRPr="003A44A2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3A44A2">
              <w:rPr>
                <w:rFonts w:asciiTheme="minorHAnsi" w:eastAsia="Times New Roman" w:hAnsiTheme="minorHAnsi" w:cstheme="minorBidi"/>
                <w:sz w:val="22"/>
                <w:szCs w:val="22"/>
              </w:rPr>
              <w:t>1. Enter the app: “Burger King”.</w:t>
            </w:r>
          </w:p>
          <w:p w14:paraId="4EAB5B22" w14:textId="77777777" w:rsidR="00B41638" w:rsidRPr="003A44A2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3A44A2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2. On the main screen there is a menu, </w:t>
            </w:r>
            <w:r w:rsidRPr="003A44A2">
              <w:rPr>
                <w:rFonts w:asciiTheme="minorHAnsi" w:eastAsia="Times New Roman" w:hAnsiTheme="minorHAnsi" w:cstheme="minorBidi"/>
                <w:sz w:val="22"/>
                <w:szCs w:val="22"/>
              </w:rPr>
              <w:br/>
              <w:t xml:space="preserve">press the button: </w:t>
            </w:r>
            <w:r w:rsidRPr="003A44A2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״מועדון חברים״</w:t>
            </w:r>
            <w:r w:rsidRPr="003A44A2">
              <w:rPr>
                <w:rFonts w:asciiTheme="minorHAnsi" w:eastAsia="Times New Roman" w:hAnsiTheme="minorHAnsi" w:cstheme="minorBidi"/>
                <w:sz w:val="22"/>
                <w:szCs w:val="22"/>
              </w:rPr>
              <w:t>.</w:t>
            </w:r>
          </w:p>
          <w:p w14:paraId="1ED3F428" w14:textId="77777777" w:rsidR="00B41638" w:rsidRPr="003A44A2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3A44A2">
              <w:rPr>
                <w:rFonts w:asciiTheme="minorHAnsi" w:eastAsia="Times New Roman" w:hAnsiTheme="minorHAnsi" w:cstheme="minorBidi"/>
                <w:sz w:val="22"/>
                <w:szCs w:val="22"/>
              </w:rPr>
              <w:t>3. Scroll down to the middle of the page.</w:t>
            </w:r>
          </w:p>
          <w:p w14:paraId="444A5CFA" w14:textId="77777777" w:rsidR="00B41638" w:rsidRPr="003A44A2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3A44A2">
              <w:rPr>
                <w:rFonts w:asciiTheme="minorHAnsi" w:eastAsia="Times New Roman" w:hAnsiTheme="minorHAnsi" w:cstheme="minorBidi"/>
                <w:sz w:val="22"/>
                <w:szCs w:val="22"/>
              </w:rPr>
              <w:t>4. Type in the field “</w:t>
            </w:r>
            <w:r w:rsidRPr="003A44A2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שם פרטי</w:t>
            </w:r>
            <w:r w:rsidRPr="003A44A2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”: </w:t>
            </w:r>
            <w:r w:rsidRPr="003A44A2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יובל</w:t>
            </w:r>
            <w:r w:rsidRPr="003A44A2">
              <w:rPr>
                <w:rFonts w:asciiTheme="minorHAnsi" w:eastAsia="Times New Roman" w:hAnsiTheme="minorHAnsi" w:cstheme="minorBidi"/>
                <w:sz w:val="22"/>
                <w:szCs w:val="22"/>
              </w:rPr>
              <w:t>@.</w:t>
            </w:r>
          </w:p>
          <w:p w14:paraId="73DDB05E" w14:textId="77777777" w:rsidR="00B41638" w:rsidRPr="003A44A2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3A44A2">
              <w:rPr>
                <w:rFonts w:asciiTheme="minorHAnsi" w:eastAsia="Times New Roman" w:hAnsiTheme="minorHAnsi" w:cstheme="minorBidi"/>
                <w:sz w:val="22"/>
                <w:szCs w:val="22"/>
              </w:rPr>
              <w:t>5.Type in field “</w:t>
            </w:r>
            <w:r w:rsidRPr="003A44A2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שם משפחה</w:t>
            </w:r>
            <w:r w:rsidRPr="003A44A2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”: </w:t>
            </w:r>
            <w:r w:rsidRPr="003A44A2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דוידוב</w:t>
            </w:r>
            <w:r w:rsidRPr="003A44A2">
              <w:rPr>
                <w:rFonts w:asciiTheme="minorHAnsi" w:eastAsia="Times New Roman" w:hAnsiTheme="minorHAnsi" w:cstheme="minorBidi"/>
                <w:sz w:val="22"/>
                <w:szCs w:val="22"/>
              </w:rPr>
              <w:t>.</w:t>
            </w:r>
          </w:p>
          <w:p w14:paraId="1AC40647" w14:textId="77777777" w:rsidR="00B41638" w:rsidRPr="003A44A2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3A44A2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6. Press the button: </w:t>
            </w:r>
            <w:r w:rsidRPr="003A44A2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״אימות משתמש״</w:t>
            </w:r>
            <w:r w:rsidRPr="003A44A2">
              <w:rPr>
                <w:rFonts w:asciiTheme="minorHAnsi" w:eastAsia="Times New Roman" w:hAnsiTheme="minorHAnsi" w:cstheme="minorBidi"/>
                <w:sz w:val="22"/>
                <w:szCs w:val="22"/>
              </w:rPr>
              <w:t>.</w:t>
            </w:r>
          </w:p>
          <w:p w14:paraId="6D319CA5" w14:textId="77777777" w:rsidR="00B41638" w:rsidRPr="003A44A2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3A44A2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7. Type in the filed: </w:t>
            </w:r>
            <w:r w:rsidRPr="003A44A2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״אמייל״</w:t>
            </w:r>
            <w:r w:rsidRPr="003A44A2">
              <w:rPr>
                <w:rFonts w:asciiTheme="minorHAnsi" w:eastAsia="Times New Roman" w:hAnsiTheme="minorHAnsi" w:cstheme="minorBidi"/>
                <w:sz w:val="22"/>
                <w:szCs w:val="22"/>
              </w:rPr>
              <w:t>: Yuvaldav33@gmail.com.</w:t>
            </w:r>
          </w:p>
          <w:p w14:paraId="23535164" w14:textId="77777777" w:rsidR="00B41638" w:rsidRPr="003A44A2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3A44A2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8. Type in the filled: </w:t>
            </w:r>
            <w:r w:rsidRPr="003A44A2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״יום הולדת״</w:t>
            </w:r>
            <w:r w:rsidRPr="003A44A2">
              <w:rPr>
                <w:rFonts w:asciiTheme="minorHAnsi" w:eastAsia="Times New Roman" w:hAnsiTheme="minorHAnsi" w:cstheme="minorBidi"/>
                <w:sz w:val="22"/>
                <w:szCs w:val="22"/>
              </w:rPr>
              <w:t>: 18.07.2006.</w:t>
            </w:r>
          </w:p>
          <w:p w14:paraId="4E662F16" w14:textId="77777777" w:rsidR="00B41638" w:rsidRPr="003A44A2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3A44A2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9. Type in the filled: </w:t>
            </w:r>
            <w:r w:rsidRPr="003A44A2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״אזור מגורים״</w:t>
            </w:r>
            <w:r w:rsidRPr="003A44A2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: </w:t>
            </w:r>
            <w:r w:rsidRPr="003A44A2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שפלה</w:t>
            </w:r>
            <w:r w:rsidRPr="003A44A2">
              <w:rPr>
                <w:rFonts w:asciiTheme="minorHAnsi" w:eastAsia="Times New Roman" w:hAnsiTheme="minorHAnsi" w:cstheme="minorBidi"/>
                <w:sz w:val="22"/>
                <w:szCs w:val="22"/>
              </w:rPr>
              <w:t>.</w:t>
            </w:r>
          </w:p>
          <w:p w14:paraId="41293CF4" w14:textId="77777777" w:rsidR="00B41638" w:rsidRPr="003A44A2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3A44A2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10. Press the button: </w:t>
            </w:r>
            <w:r w:rsidRPr="003A44A2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״הרשמה״</w:t>
            </w:r>
            <w:r w:rsidRPr="003A44A2">
              <w:rPr>
                <w:rFonts w:asciiTheme="minorHAnsi" w:eastAsia="Times New Roman" w:hAnsiTheme="minorHAnsi" w:cstheme="minorBidi"/>
                <w:sz w:val="22"/>
                <w:szCs w:val="22"/>
              </w:rPr>
              <w:t>.</w:t>
            </w:r>
          </w:p>
          <w:p w14:paraId="66142DF0" w14:textId="77777777" w:rsidR="00B41638" w:rsidRPr="00E71D1B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E71D1B">
              <w:rPr>
                <w:b/>
                <w:bCs/>
                <w:color w:val="DE350B"/>
              </w:rPr>
              <w:t>Actual Result:</w:t>
            </w:r>
          </w:p>
          <w:p w14:paraId="2F332D1A" w14:textId="77777777" w:rsidR="00B41638" w:rsidRPr="003A44A2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3A44A2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Registered on the site as the username: </w:t>
            </w:r>
            <w:r w:rsidRPr="003A44A2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יובל</w:t>
            </w:r>
            <w:r w:rsidRPr="003A44A2">
              <w:rPr>
                <w:rFonts w:asciiTheme="minorHAnsi" w:eastAsia="Times New Roman" w:hAnsiTheme="minorHAnsi" w:cstheme="minorBidi"/>
                <w:sz w:val="22"/>
                <w:szCs w:val="22"/>
              </w:rPr>
              <w:t>@.</w:t>
            </w:r>
          </w:p>
          <w:p w14:paraId="5955FAE9" w14:textId="77777777" w:rsidR="00B41638" w:rsidRPr="00E71D1B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E71D1B">
              <w:rPr>
                <w:b/>
                <w:bCs/>
                <w:color w:val="DE350B"/>
              </w:rPr>
              <w:t>Expected Result:</w:t>
            </w:r>
          </w:p>
          <w:p w14:paraId="5287ACE3" w14:textId="77777777" w:rsidR="00B41638" w:rsidRPr="003A44A2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3A44A2">
              <w:rPr>
                <w:rFonts w:asciiTheme="minorHAnsi" w:eastAsia="Times New Roman" w:hAnsiTheme="minorHAnsi" w:cstheme="minorBidi"/>
                <w:sz w:val="22"/>
                <w:szCs w:val="22"/>
              </w:rPr>
              <w:t>An error message will appear that the first name is incorrect.</w:t>
            </w:r>
          </w:p>
          <w:p w14:paraId="3A005E0D" w14:textId="77777777" w:rsidR="00B41638" w:rsidRDefault="00B41638" w:rsidP="00B41638">
            <w:pPr>
              <w:rPr>
                <w:rFonts w:eastAsia="Times New Roman"/>
              </w:rPr>
            </w:pPr>
          </w:p>
        </w:tc>
      </w:tr>
    </w:tbl>
    <w:p w14:paraId="12B9B8A7" w14:textId="3AB735CD" w:rsidR="00B41638" w:rsidRDefault="00B41638" w:rsidP="00B41638">
      <w:pPr>
        <w:rPr>
          <w:rFonts w:eastAsia="Times New Roman"/>
        </w:rPr>
      </w:pPr>
    </w:p>
    <w:p w14:paraId="79ED9942" w14:textId="77777777" w:rsidR="00B41638" w:rsidRDefault="00B41638" w:rsidP="00B41638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24FDE89D" w14:textId="77777777" w:rsidTr="00B41638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1D7AD4" w14:textId="77777777" w:rsidR="00B41638" w:rsidRDefault="00B41638" w:rsidP="00B41638">
            <w:pPr>
              <w:pStyle w:val="3"/>
              <w:rPr>
                <w:rFonts w:eastAsia="Times New Roman"/>
              </w:rPr>
            </w:pPr>
            <w:bookmarkStart w:id="67" w:name="_[BK-9]_In_the"/>
            <w:bookmarkEnd w:id="67"/>
            <w:r>
              <w:rPr>
                <w:rFonts w:eastAsia="Times New Roman"/>
              </w:rPr>
              <w:t>[BK-9] </w:t>
            </w:r>
            <w:hyperlink r:id="rId205" w:history="1">
              <w:r>
                <w:rPr>
                  <w:rStyle w:val="Hyperlink"/>
                  <w:rFonts w:eastAsia="Times New Roman"/>
                </w:rPr>
                <w:t>In the first few seconds, a very old advertisement appears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11/Jul/24  Updated: 12/Jul/24 </w:t>
            </w:r>
          </w:p>
        </w:tc>
      </w:tr>
      <w:tr w:rsidR="00B41638" w14:paraId="51049193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D1A17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2BD7D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B41638" w14:paraId="3BBAC06D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51840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43C3C8" w14:textId="77777777" w:rsidR="00B41638" w:rsidRDefault="0050732B" w:rsidP="00B41638">
            <w:pPr>
              <w:rPr>
                <w:rFonts w:eastAsia="Times New Roman"/>
              </w:rPr>
            </w:pPr>
            <w:hyperlink r:id="rId206" w:history="1">
              <w:r w:rsidR="00B41638">
                <w:rPr>
                  <w:rStyle w:val="Hyperlink"/>
                  <w:rFonts w:eastAsia="Times New Roman"/>
                </w:rPr>
                <w:t>Burger King</w:t>
              </w:r>
            </w:hyperlink>
          </w:p>
        </w:tc>
      </w:tr>
      <w:tr w:rsidR="00B41638" w14:paraId="6E22A120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4D73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71F72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0C9054C9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8C374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321D0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3EF6C088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11623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F083A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1B4503CA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2703"/>
        <w:gridCol w:w="1802"/>
        <w:gridCol w:w="2703"/>
      </w:tblGrid>
      <w:tr w:rsidR="00B41638" w14:paraId="461C5D68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AF22D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D77BD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B812F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BBAE5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Medium </w:t>
            </w:r>
          </w:p>
        </w:tc>
      </w:tr>
      <w:tr w:rsidR="00B41638" w14:paraId="27DA47B0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3826C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34DC37" w14:textId="77777777" w:rsidR="00B41638" w:rsidRDefault="0050732B" w:rsidP="00B41638">
            <w:pPr>
              <w:rPr>
                <w:rFonts w:eastAsia="Times New Roman"/>
              </w:rPr>
            </w:pPr>
            <w:hyperlink r:id="rId207" w:history="1">
              <w:r w:rsidR="00B41638">
                <w:rPr>
                  <w:rStyle w:val="Hyperlink"/>
                  <w:rFonts w:eastAsia="Times New Roman"/>
                </w:rPr>
                <w:t xml:space="preserve">Rita Petrenko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F0F2B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9CFE7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B41638" w14:paraId="3533B30E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FCF07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A21B0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F31FD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18C46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B41638" w14:paraId="2F792F7A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6901C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769D3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131CD298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1F2A8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AF09E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526F2B3F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C7D09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9ABDC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7C3F53EA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DAF35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B545B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3E38623A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83363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Environment: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C2A4C8" w14:textId="77777777" w:rsidR="00B41638" w:rsidRDefault="00B41638" w:rsidP="00B41638">
            <w:pPr>
              <w:pStyle w:val="NormalWeb"/>
            </w:pPr>
            <w:r>
              <w:t>Android Ver 11: Realme GT Neo2 5G:RMX3370_11_A.098i</w:t>
            </w:r>
          </w:p>
        </w:tc>
      </w:tr>
    </w:tbl>
    <w:p w14:paraId="141D0F2F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1B2D215A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DC35D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Attachments: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09988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anchor distT="0" distB="0" distL="114300" distR="114300" simplePos="0" relativeHeight="251709440" behindDoc="0" locked="0" layoutInCell="1" allowOverlap="1" wp14:anchorId="5AA03206" wp14:editId="74E6A1BD">
                  <wp:simplePos x="0" y="0"/>
                  <wp:positionH relativeFrom="column">
                    <wp:posOffset>-14605</wp:posOffset>
                  </wp:positionH>
                  <wp:positionV relativeFrom="page">
                    <wp:posOffset>1270</wp:posOffset>
                  </wp:positionV>
                  <wp:extent cx="1371600" cy="2853055"/>
                  <wp:effectExtent l="0" t="0" r="0" b="4445"/>
                  <wp:wrapTopAndBottom/>
                  <wp:docPr id="118" name="תמונה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bug 9.jfif"/>
                          <pic:cNvPicPr/>
                        </pic:nvPicPr>
                        <pic:blipFill>
                          <a:blip r:embed="rId2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2853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41638" w14:paraId="3C344635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6536E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Severity: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0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F871D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S4-Minor </w:t>
            </w:r>
          </w:p>
        </w:tc>
      </w:tr>
    </w:tbl>
    <w:p w14:paraId="35CF919C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20" w:type="dxa"/>
          <w:left w:w="20" w:type="dxa"/>
          <w:bottom w:w="20" w:type="dxa"/>
          <w:right w:w="20" w:type="dxa"/>
        </w:tblCellMar>
        <w:tblLook w:val="04A0" w:firstRow="1" w:lastRow="0" w:firstColumn="1" w:lastColumn="0" w:noHBand="0" w:noVBand="1"/>
      </w:tblPr>
      <w:tblGrid>
        <w:gridCol w:w="1186"/>
        <w:gridCol w:w="7840"/>
      </w:tblGrid>
      <w:tr w:rsidR="00B41638" w14:paraId="410AACD0" w14:textId="77777777" w:rsidTr="00B41638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7711E004" w14:textId="77777777" w:rsidR="00B41638" w:rsidRDefault="00B41638" w:rsidP="00B41638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03CBEB3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5194849F" w14:textId="77777777" w:rsidR="00B41638" w:rsidRDefault="00B41638" w:rsidP="00B41638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B41638" w14:paraId="4F50B326" w14:textId="77777777" w:rsidTr="00B41638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9B0B887" w14:textId="77777777" w:rsidR="00B41638" w:rsidRPr="00E71D1B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E71D1B">
              <w:rPr>
                <w:b/>
                <w:bCs/>
                <w:color w:val="DE350B"/>
              </w:rPr>
              <w:t>Steps to Reproduce:</w:t>
            </w:r>
          </w:p>
          <w:p w14:paraId="1BA3FB0C" w14:textId="77777777" w:rsidR="00B41638" w:rsidRDefault="00B41638" w:rsidP="00B41638">
            <w:pPr>
              <w:numPr>
                <w:ilvl w:val="0"/>
                <w:numId w:val="29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>Enter the application “Burger King” on the Mobile.</w:t>
            </w:r>
            <w:r>
              <w:rPr>
                <w:rFonts w:eastAsia="Times New Roman"/>
              </w:rPr>
              <w:br/>
            </w:r>
          </w:p>
          <w:p w14:paraId="7CE2B354" w14:textId="77777777" w:rsidR="00B41638" w:rsidRDefault="00B41638" w:rsidP="00B41638">
            <w:pPr>
              <w:numPr>
                <w:ilvl w:val="0"/>
                <w:numId w:val="29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>Look at the advertisement at the first 2 second.</w:t>
            </w:r>
          </w:p>
          <w:p w14:paraId="200691A8" w14:textId="77777777" w:rsidR="00B41638" w:rsidRPr="00E71D1B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E71D1B">
              <w:rPr>
                <w:b/>
                <w:bCs/>
                <w:color w:val="DE350B"/>
              </w:rPr>
              <w:t>Actual Result:</w:t>
            </w:r>
          </w:p>
          <w:p w14:paraId="370EA27D" w14:textId="77777777" w:rsidR="00B41638" w:rsidRPr="00B30356" w:rsidRDefault="00B41638" w:rsidP="00B30356">
            <w:pPr>
              <w:spacing w:before="100" w:beforeAutospacing="1" w:after="100" w:afterAutospacing="1" w:line="240" w:lineRule="auto"/>
              <w:rPr>
                <w:rFonts w:eastAsia="Times New Roman"/>
              </w:rPr>
            </w:pPr>
            <w:r w:rsidRPr="00B30356">
              <w:rPr>
                <w:rFonts w:eastAsia="Times New Roman"/>
              </w:rPr>
              <w:t>There advertisement is a very old and not available in the menus.</w:t>
            </w:r>
          </w:p>
          <w:p w14:paraId="477C61B0" w14:textId="77777777" w:rsidR="00B41638" w:rsidRPr="00E71D1B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E71D1B">
              <w:rPr>
                <w:b/>
                <w:bCs/>
                <w:color w:val="DE350B"/>
              </w:rPr>
              <w:t>Expected Result:</w:t>
            </w:r>
          </w:p>
          <w:p w14:paraId="09BC7355" w14:textId="513B5684" w:rsidR="00B41638" w:rsidRPr="00B30356" w:rsidRDefault="00B41638" w:rsidP="00B30356">
            <w:pPr>
              <w:spacing w:before="100" w:beforeAutospacing="1" w:after="100" w:afterAutospacing="1" w:line="240" w:lineRule="auto"/>
              <w:rPr>
                <w:rFonts w:eastAsia="Times New Roman"/>
              </w:rPr>
            </w:pPr>
            <w:r w:rsidRPr="00B30356">
              <w:rPr>
                <w:rFonts w:eastAsia="Times New Roman"/>
              </w:rPr>
              <w:t xml:space="preserve">The old advertisement </w:t>
            </w:r>
            <w:r w:rsidR="00B30356" w:rsidRPr="00B30356">
              <w:rPr>
                <w:rFonts w:eastAsia="Times New Roman"/>
              </w:rPr>
              <w:t>should</w:t>
            </w:r>
            <w:r w:rsidRPr="00B30356">
              <w:rPr>
                <w:rFonts w:eastAsia="Times New Roman"/>
              </w:rPr>
              <w:t xml:space="preserve"> not appear if it is very old.</w:t>
            </w:r>
          </w:p>
          <w:p w14:paraId="1DA147EB" w14:textId="77777777" w:rsidR="00B41638" w:rsidRDefault="00B41638" w:rsidP="00B41638">
            <w:pPr>
              <w:rPr>
                <w:rFonts w:eastAsia="Times New Roman"/>
              </w:rPr>
            </w:pPr>
          </w:p>
        </w:tc>
      </w:tr>
    </w:tbl>
    <w:p w14:paraId="65F59C28" w14:textId="3B921751" w:rsidR="00B41638" w:rsidRDefault="00B41638" w:rsidP="00B41638">
      <w:pPr>
        <w:rPr>
          <w:rFonts w:eastAsia="Times New Roman"/>
        </w:rPr>
      </w:pPr>
    </w:p>
    <w:p w14:paraId="1A74A531" w14:textId="77777777" w:rsidR="00B41638" w:rsidRDefault="00B41638" w:rsidP="00B41638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6B64CA92" w14:textId="77777777" w:rsidTr="00B41638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F2098B" w14:textId="77777777" w:rsidR="00B41638" w:rsidRDefault="00B41638" w:rsidP="00B41638">
            <w:pPr>
              <w:pStyle w:val="3"/>
              <w:rPr>
                <w:rFonts w:eastAsia="Times New Roman"/>
              </w:rPr>
            </w:pPr>
            <w:bookmarkStart w:id="68" w:name="_[BK-8]_No_error"/>
            <w:bookmarkEnd w:id="68"/>
            <w:r>
              <w:rPr>
                <w:rFonts w:eastAsia="Times New Roman"/>
              </w:rPr>
              <w:t>[BK-8] </w:t>
            </w:r>
            <w:hyperlink r:id="rId209" w:history="1">
              <w:r>
                <w:rPr>
                  <w:rStyle w:val="Hyperlink"/>
                  <w:rFonts w:eastAsia="Times New Roman"/>
                </w:rPr>
                <w:t xml:space="preserve">No error message appeared when entering a username with numbers in page </w:t>
              </w:r>
              <w:r>
                <w:rPr>
                  <w:rStyle w:val="Hyperlink"/>
                  <w:rFonts w:eastAsia="Times New Roman"/>
                  <w:rtl/>
                </w:rPr>
                <w:t>התחברות לאתר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11/Jul/24  Updated: 12/Jul/24 </w:t>
            </w:r>
          </w:p>
        </w:tc>
      </w:tr>
      <w:tr w:rsidR="00B41638" w14:paraId="62FE7DB7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BC424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47150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B41638" w14:paraId="233C065C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29BCF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42D6EC" w14:textId="77777777" w:rsidR="00B41638" w:rsidRDefault="0050732B" w:rsidP="00B41638">
            <w:pPr>
              <w:rPr>
                <w:rFonts w:eastAsia="Times New Roman"/>
              </w:rPr>
            </w:pPr>
            <w:hyperlink r:id="rId210" w:history="1">
              <w:r w:rsidR="00B41638">
                <w:rPr>
                  <w:rStyle w:val="Hyperlink"/>
                  <w:rFonts w:eastAsia="Times New Roman"/>
                </w:rPr>
                <w:t>Burger King</w:t>
              </w:r>
            </w:hyperlink>
          </w:p>
        </w:tc>
      </w:tr>
      <w:tr w:rsidR="00B41638" w14:paraId="0D230CE5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CCBD1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7F8BC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3FBC9633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B2635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9ACD2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53186FF2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DAFE3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58509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6B8B6E81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2703"/>
        <w:gridCol w:w="1802"/>
        <w:gridCol w:w="2703"/>
      </w:tblGrid>
      <w:tr w:rsidR="00B41638" w14:paraId="7C733C8F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1B31A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4D28B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1ED14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4FC63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Low </w:t>
            </w:r>
          </w:p>
        </w:tc>
      </w:tr>
      <w:tr w:rsidR="00B41638" w14:paraId="5D1BFBC2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E7365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1C2270" w14:textId="77777777" w:rsidR="00B41638" w:rsidRDefault="0050732B" w:rsidP="00B41638">
            <w:pPr>
              <w:rPr>
                <w:rFonts w:eastAsia="Times New Roman"/>
              </w:rPr>
            </w:pPr>
            <w:hyperlink r:id="rId211" w:history="1">
              <w:r w:rsidR="00B41638">
                <w:rPr>
                  <w:rStyle w:val="Hyperlink"/>
                  <w:rFonts w:eastAsia="Times New Roman"/>
                  <w:rtl/>
                </w:rPr>
                <w:t xml:space="preserve">יובל דוידוב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61E82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13BBE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B41638" w14:paraId="2B8C5836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962AD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F5C95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396BD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EAE62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B41638" w14:paraId="484DB56E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0D4A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89FA2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79596CD2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3616F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1B535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2373BA02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B0BF4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A704E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60DCC9A4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B3991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051AA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70108A89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30894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Environment: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0EFD1A" w14:textId="77777777" w:rsidR="00B41638" w:rsidRDefault="00B41638" w:rsidP="00B41638">
            <w:pPr>
              <w:pStyle w:val="NormalWeb"/>
            </w:pPr>
            <w:r>
              <w:t>iOS 17.5.1</w:t>
            </w:r>
          </w:p>
        </w:tc>
      </w:tr>
    </w:tbl>
    <w:p w14:paraId="459F9D89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7E1B7DB1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6B5CA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Attachments: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CF0C6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anchor distT="0" distB="0" distL="114300" distR="114300" simplePos="0" relativeHeight="251710464" behindDoc="0" locked="0" layoutInCell="1" allowOverlap="1" wp14:anchorId="37CCCA7E" wp14:editId="1A0D62A1">
                  <wp:simplePos x="0" y="0"/>
                  <wp:positionH relativeFrom="column">
                    <wp:posOffset>-14605</wp:posOffset>
                  </wp:positionH>
                  <wp:positionV relativeFrom="page">
                    <wp:posOffset>5080</wp:posOffset>
                  </wp:positionV>
                  <wp:extent cx="2397125" cy="5198110"/>
                  <wp:effectExtent l="0" t="0" r="3175" b="2540"/>
                  <wp:wrapTopAndBottom/>
                  <wp:docPr id="119" name="תמונה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bug 8.jfif"/>
                          <pic:cNvPicPr/>
                        </pic:nvPicPr>
                        <pic:blipFill>
                          <a:blip r:embed="rId2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7125" cy="5198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41638" w14:paraId="65D95AA5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B1EAE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Severity: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DD6EE" w:themeFill="accent5" w:themeFillTint="66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8EA19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S5-Low </w:t>
            </w:r>
          </w:p>
        </w:tc>
      </w:tr>
    </w:tbl>
    <w:p w14:paraId="18AD1C85" w14:textId="6D589A70" w:rsidR="00B41638" w:rsidRDefault="00B41638" w:rsidP="00B41638">
      <w:pPr>
        <w:rPr>
          <w:rFonts w:eastAsia="Times New Roman"/>
        </w:rPr>
      </w:pPr>
    </w:p>
    <w:p w14:paraId="7B29B2F2" w14:textId="09C2DC49" w:rsidR="00D7474A" w:rsidRDefault="00D7474A" w:rsidP="00B41638">
      <w:pPr>
        <w:rPr>
          <w:rFonts w:eastAsia="Times New Roman"/>
        </w:rPr>
      </w:pPr>
    </w:p>
    <w:p w14:paraId="1389A56E" w14:textId="229C1653" w:rsidR="00D7474A" w:rsidRDefault="00D7474A" w:rsidP="00B41638">
      <w:pPr>
        <w:rPr>
          <w:rFonts w:eastAsia="Times New Roman"/>
        </w:rPr>
      </w:pPr>
    </w:p>
    <w:p w14:paraId="59112BD1" w14:textId="02CADD93" w:rsidR="00D7474A" w:rsidRDefault="00D7474A" w:rsidP="00B41638">
      <w:pPr>
        <w:rPr>
          <w:rFonts w:eastAsia="Times New Roman"/>
        </w:rPr>
      </w:pPr>
    </w:p>
    <w:p w14:paraId="3BA3126A" w14:textId="0E8D6C05" w:rsidR="00D7474A" w:rsidRDefault="00D7474A" w:rsidP="00B41638">
      <w:pPr>
        <w:rPr>
          <w:rFonts w:eastAsia="Times New Roman"/>
        </w:rPr>
      </w:pPr>
    </w:p>
    <w:p w14:paraId="6275B1C3" w14:textId="58317DA6" w:rsidR="00D7474A" w:rsidRDefault="00D7474A" w:rsidP="00B41638">
      <w:pPr>
        <w:rPr>
          <w:rFonts w:eastAsia="Times New Roman"/>
        </w:rPr>
      </w:pPr>
    </w:p>
    <w:p w14:paraId="7DAE3426" w14:textId="1F1396C2" w:rsidR="00D7474A" w:rsidRDefault="00D7474A" w:rsidP="00B41638">
      <w:pPr>
        <w:rPr>
          <w:rFonts w:eastAsia="Times New Roman"/>
        </w:rPr>
      </w:pPr>
    </w:p>
    <w:p w14:paraId="4D8B5B2E" w14:textId="7635D138" w:rsidR="00D7474A" w:rsidRDefault="00D7474A" w:rsidP="00B41638">
      <w:pPr>
        <w:rPr>
          <w:rFonts w:eastAsia="Times New Roman"/>
        </w:rPr>
      </w:pPr>
    </w:p>
    <w:p w14:paraId="09A84590" w14:textId="77777777" w:rsidR="00D7474A" w:rsidRDefault="00D7474A" w:rsidP="00B41638">
      <w:pPr>
        <w:rPr>
          <w:rFonts w:eastAsia="Times New Roman"/>
        </w:rPr>
      </w:pPr>
    </w:p>
    <w:p w14:paraId="5DEB0B53" w14:textId="1D1E56C8" w:rsidR="00D7474A" w:rsidRDefault="00D7474A" w:rsidP="00B41638">
      <w:pPr>
        <w:rPr>
          <w:rFonts w:eastAsia="Times New Roman"/>
        </w:rPr>
      </w:pPr>
    </w:p>
    <w:p w14:paraId="2FF3F227" w14:textId="77777777" w:rsidR="00D7474A" w:rsidRDefault="00D7474A" w:rsidP="00B41638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20" w:type="dxa"/>
          <w:left w:w="20" w:type="dxa"/>
          <w:bottom w:w="20" w:type="dxa"/>
          <w:right w:w="20" w:type="dxa"/>
        </w:tblCellMar>
        <w:tblLook w:val="04A0" w:firstRow="1" w:lastRow="0" w:firstColumn="1" w:lastColumn="0" w:noHBand="0" w:noVBand="1"/>
      </w:tblPr>
      <w:tblGrid>
        <w:gridCol w:w="1186"/>
        <w:gridCol w:w="7840"/>
      </w:tblGrid>
      <w:tr w:rsidR="00B41638" w14:paraId="18680CFB" w14:textId="77777777" w:rsidTr="00B41638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442BE758" w14:textId="77777777" w:rsidR="00B41638" w:rsidRDefault="00B41638" w:rsidP="00B41638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6356EA5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6AC6ADB5" w14:textId="77777777" w:rsidR="00B41638" w:rsidRDefault="00B41638" w:rsidP="00B41638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B41638" w14:paraId="11C3C212" w14:textId="77777777" w:rsidTr="00B41638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302DF41" w14:textId="77777777" w:rsidR="00B41638" w:rsidRPr="00E71D1B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E71D1B">
              <w:rPr>
                <w:b/>
                <w:bCs/>
                <w:color w:val="DE350B"/>
              </w:rPr>
              <w:t>Steps to Reproduce:</w:t>
            </w:r>
          </w:p>
          <w:p w14:paraId="003BAD0A" w14:textId="77777777" w:rsidR="00B41638" w:rsidRPr="007C6035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7C6035">
              <w:rPr>
                <w:rFonts w:asciiTheme="minorHAnsi" w:eastAsia="Times New Roman" w:hAnsiTheme="minorHAnsi" w:cstheme="minorBidi"/>
                <w:sz w:val="22"/>
                <w:szCs w:val="22"/>
              </w:rPr>
              <w:t>1.Enter the app: “Burger King”.</w:t>
            </w:r>
          </w:p>
          <w:p w14:paraId="0C6A05BE" w14:textId="77777777" w:rsidR="00B41638" w:rsidRPr="007C6035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7C6035">
              <w:rPr>
                <w:rFonts w:asciiTheme="minorHAnsi" w:eastAsia="Times New Roman" w:hAnsiTheme="minorHAnsi" w:cstheme="minorBidi"/>
                <w:sz w:val="22"/>
                <w:szCs w:val="22"/>
              </w:rPr>
              <w:t>2.Press the button “</w:t>
            </w:r>
            <w:r w:rsidRPr="007C6035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התחבר</w:t>
            </w:r>
            <w:r w:rsidRPr="007C6035">
              <w:rPr>
                <w:rFonts w:asciiTheme="minorHAnsi" w:eastAsia="Times New Roman" w:hAnsiTheme="minorHAnsi" w:cstheme="minorBidi"/>
                <w:sz w:val="22"/>
                <w:szCs w:val="22"/>
              </w:rPr>
              <w:t>” at the top of the page.</w:t>
            </w:r>
          </w:p>
          <w:p w14:paraId="5A6B0AD6" w14:textId="277241A6" w:rsidR="00B41638" w:rsidRPr="007C6035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7C6035">
              <w:rPr>
                <w:rFonts w:asciiTheme="minorHAnsi" w:eastAsia="Times New Roman" w:hAnsiTheme="minorHAnsi" w:cstheme="minorBidi"/>
                <w:sz w:val="22"/>
                <w:szCs w:val="22"/>
              </w:rPr>
              <w:t>3.Type in the filed “0584506803”.</w:t>
            </w:r>
            <w:r w:rsidRPr="007C6035">
              <w:rPr>
                <w:rFonts w:asciiTheme="minorHAnsi" w:eastAsia="Times New Roman" w:hAnsiTheme="minorHAnsi" w:cstheme="minorBidi"/>
                <w:sz w:val="22"/>
                <w:szCs w:val="22"/>
              </w:rPr>
              <w:br/>
            </w:r>
            <w:r w:rsidR="007C6035" w:rsidRPr="007C6035">
              <w:rPr>
                <w:rFonts w:asciiTheme="minorHAnsi" w:eastAsia="Times New Roman" w:hAnsiTheme="minorHAnsi" w:cstheme="minorBidi"/>
                <w:sz w:val="22"/>
                <w:szCs w:val="22"/>
              </w:rPr>
              <w:t>4. Press</w:t>
            </w:r>
            <w:r w:rsidRPr="007C6035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 on “</w:t>
            </w:r>
            <w:r w:rsidRPr="007C6035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אישור</w:t>
            </w:r>
            <w:r w:rsidRPr="007C6035">
              <w:rPr>
                <w:rFonts w:asciiTheme="minorHAnsi" w:eastAsia="Times New Roman" w:hAnsiTheme="minorHAnsi" w:cstheme="minorBidi"/>
                <w:sz w:val="22"/>
                <w:szCs w:val="22"/>
              </w:rPr>
              <w:t>”.</w:t>
            </w:r>
          </w:p>
          <w:p w14:paraId="578BA087" w14:textId="77777777" w:rsidR="00B41638" w:rsidRPr="007C6035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7C6035">
              <w:rPr>
                <w:rFonts w:asciiTheme="minorHAnsi" w:eastAsia="Times New Roman" w:hAnsiTheme="minorHAnsi" w:cstheme="minorBidi"/>
                <w:sz w:val="22"/>
                <w:szCs w:val="22"/>
              </w:rPr>
              <w:t>5.Press the button “</w:t>
            </w:r>
            <w:r w:rsidRPr="007C6035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 xml:space="preserve">שלח לי קוד </w:t>
            </w:r>
            <w:r w:rsidRPr="007C6035">
              <w:rPr>
                <w:rFonts w:asciiTheme="minorHAnsi" w:eastAsia="Times New Roman" w:hAnsiTheme="minorHAnsi" w:cstheme="minorBidi"/>
                <w:sz w:val="22"/>
                <w:szCs w:val="22"/>
              </w:rPr>
              <w:t>”.</w:t>
            </w:r>
          </w:p>
          <w:p w14:paraId="229A4212" w14:textId="77777777" w:rsidR="00B41638" w:rsidRPr="007C6035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7C6035">
              <w:rPr>
                <w:rFonts w:asciiTheme="minorHAnsi" w:eastAsia="Times New Roman" w:hAnsiTheme="minorHAnsi" w:cstheme="minorBidi"/>
                <w:sz w:val="22"/>
                <w:szCs w:val="22"/>
              </w:rPr>
              <w:t>6.Type in the field (1770) :"</w:t>
            </w:r>
            <w:r w:rsidRPr="007C6035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קוד אימות</w:t>
            </w:r>
            <w:r w:rsidRPr="007C6035">
              <w:rPr>
                <w:rFonts w:asciiTheme="minorHAnsi" w:eastAsia="Times New Roman" w:hAnsiTheme="minorHAnsi" w:cstheme="minorBidi"/>
                <w:sz w:val="22"/>
                <w:szCs w:val="22"/>
              </w:rPr>
              <w:t>"</w:t>
            </w:r>
          </w:p>
          <w:p w14:paraId="12E57D04" w14:textId="77777777" w:rsidR="00B41638" w:rsidRPr="007C6035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7C6035">
              <w:rPr>
                <w:rFonts w:asciiTheme="minorHAnsi" w:eastAsia="Times New Roman" w:hAnsiTheme="minorHAnsi" w:cstheme="minorBidi"/>
                <w:sz w:val="22"/>
                <w:szCs w:val="22"/>
              </w:rPr>
              <w:t>7.Type in the field “</w:t>
            </w:r>
            <w:r w:rsidRPr="007C6035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שם פרטי</w:t>
            </w:r>
            <w:r w:rsidRPr="007C6035">
              <w:rPr>
                <w:rFonts w:asciiTheme="minorHAnsi" w:eastAsia="Times New Roman" w:hAnsiTheme="minorHAnsi" w:cstheme="minorBidi"/>
                <w:sz w:val="22"/>
                <w:szCs w:val="22"/>
              </w:rPr>
              <w:t>”: Yuval3.</w:t>
            </w:r>
          </w:p>
          <w:p w14:paraId="08F9B914" w14:textId="77777777" w:rsidR="00B41638" w:rsidRPr="007C6035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7C6035">
              <w:rPr>
                <w:rFonts w:asciiTheme="minorHAnsi" w:eastAsia="Times New Roman" w:hAnsiTheme="minorHAnsi" w:cstheme="minorBidi"/>
                <w:sz w:val="22"/>
                <w:szCs w:val="22"/>
              </w:rPr>
              <w:t>8.Type in field “</w:t>
            </w:r>
            <w:r w:rsidRPr="007C6035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שם משפחה</w:t>
            </w:r>
            <w:r w:rsidRPr="007C6035">
              <w:rPr>
                <w:rFonts w:asciiTheme="minorHAnsi" w:eastAsia="Times New Roman" w:hAnsiTheme="minorHAnsi" w:cstheme="minorBidi"/>
                <w:sz w:val="22"/>
                <w:szCs w:val="22"/>
              </w:rPr>
              <w:t>”: Davidov.</w:t>
            </w:r>
          </w:p>
          <w:p w14:paraId="6F3DF7B3" w14:textId="77777777" w:rsidR="00B41638" w:rsidRPr="007C6035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7C6035">
              <w:rPr>
                <w:rFonts w:asciiTheme="minorHAnsi" w:eastAsia="Times New Roman" w:hAnsiTheme="minorHAnsi" w:cstheme="minorBidi"/>
                <w:sz w:val="22"/>
                <w:szCs w:val="22"/>
              </w:rPr>
              <w:t>9.Press the button “</w:t>
            </w:r>
            <w:r w:rsidRPr="007C6035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אשר והמשך</w:t>
            </w:r>
            <w:r w:rsidRPr="007C6035">
              <w:rPr>
                <w:rFonts w:asciiTheme="minorHAnsi" w:eastAsia="Times New Roman" w:hAnsiTheme="minorHAnsi" w:cstheme="minorBidi"/>
                <w:sz w:val="22"/>
                <w:szCs w:val="22"/>
              </w:rPr>
              <w:t>”.</w:t>
            </w:r>
          </w:p>
          <w:p w14:paraId="37547A26" w14:textId="77777777" w:rsidR="00B41638" w:rsidRPr="00E71D1B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E71D1B">
              <w:rPr>
                <w:b/>
                <w:bCs/>
                <w:color w:val="DE350B"/>
              </w:rPr>
              <w:t>Actual Result:</w:t>
            </w:r>
          </w:p>
          <w:p w14:paraId="3EDEE1D7" w14:textId="77777777" w:rsidR="00B41638" w:rsidRPr="007C6035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7C6035">
              <w:rPr>
                <w:rFonts w:asciiTheme="minorHAnsi" w:eastAsia="Times New Roman" w:hAnsiTheme="minorHAnsi" w:cstheme="minorBidi"/>
                <w:sz w:val="22"/>
                <w:szCs w:val="22"/>
              </w:rPr>
              <w:t>Registered on the site as the username: Yuval3.</w:t>
            </w:r>
          </w:p>
          <w:p w14:paraId="078ACD60" w14:textId="77777777" w:rsidR="00B41638" w:rsidRPr="00E71D1B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E71D1B">
              <w:rPr>
                <w:b/>
                <w:bCs/>
                <w:color w:val="DE350B"/>
              </w:rPr>
              <w:t>Expected Result:</w:t>
            </w:r>
          </w:p>
          <w:p w14:paraId="72F58E4D" w14:textId="77777777" w:rsidR="00B41638" w:rsidRPr="007C6035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7C6035">
              <w:rPr>
                <w:rFonts w:asciiTheme="minorHAnsi" w:eastAsia="Times New Roman" w:hAnsiTheme="minorHAnsi" w:cstheme="minorBidi"/>
                <w:sz w:val="22"/>
                <w:szCs w:val="22"/>
              </w:rPr>
              <w:t>An error message will appear that the first name is incorrect.</w:t>
            </w:r>
          </w:p>
          <w:p w14:paraId="5161032D" w14:textId="77777777" w:rsidR="00B41638" w:rsidRDefault="00B41638" w:rsidP="00B41638">
            <w:pPr>
              <w:rPr>
                <w:rFonts w:eastAsia="Times New Roman"/>
              </w:rPr>
            </w:pPr>
          </w:p>
        </w:tc>
      </w:tr>
    </w:tbl>
    <w:p w14:paraId="1DF8F586" w14:textId="1C76310E" w:rsidR="00B41638" w:rsidRDefault="00B41638" w:rsidP="00B41638">
      <w:pPr>
        <w:rPr>
          <w:rFonts w:eastAsia="Times New Roman"/>
        </w:rPr>
      </w:pPr>
    </w:p>
    <w:p w14:paraId="72EFC601" w14:textId="77777777" w:rsidR="00B41638" w:rsidRDefault="00B41638" w:rsidP="00B41638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60E6A5DF" w14:textId="77777777" w:rsidTr="00B41638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8C1AA2" w14:textId="77777777" w:rsidR="00B41638" w:rsidRDefault="00B41638" w:rsidP="00B41638">
            <w:pPr>
              <w:pStyle w:val="3"/>
              <w:rPr>
                <w:rFonts w:eastAsia="Times New Roman"/>
              </w:rPr>
            </w:pPr>
            <w:bookmarkStart w:id="69" w:name="_[BK-7]_No_error"/>
            <w:bookmarkEnd w:id="69"/>
            <w:r>
              <w:rPr>
                <w:rFonts w:eastAsia="Times New Roman"/>
              </w:rPr>
              <w:t>[BK-7] </w:t>
            </w:r>
            <w:hyperlink r:id="rId213" w:history="1">
              <w:r>
                <w:rPr>
                  <w:rStyle w:val="Hyperlink"/>
                  <w:rFonts w:eastAsia="Times New Roman"/>
                </w:rPr>
                <w:t>No error message appeared when entering an invalid phone number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11/Jul/24  Updated: 14/Jul/24 </w:t>
            </w:r>
          </w:p>
        </w:tc>
      </w:tr>
      <w:tr w:rsidR="00B41638" w14:paraId="4BC1FEDB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7640F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A62AB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B41638" w14:paraId="18A2960E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5AF6D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BD7E48" w14:textId="77777777" w:rsidR="00B41638" w:rsidRDefault="0050732B" w:rsidP="00B41638">
            <w:pPr>
              <w:rPr>
                <w:rFonts w:eastAsia="Times New Roman"/>
              </w:rPr>
            </w:pPr>
            <w:hyperlink r:id="rId214" w:history="1">
              <w:r w:rsidR="00B41638">
                <w:rPr>
                  <w:rStyle w:val="Hyperlink"/>
                  <w:rFonts w:eastAsia="Times New Roman"/>
                </w:rPr>
                <w:t>Burger King</w:t>
              </w:r>
            </w:hyperlink>
          </w:p>
        </w:tc>
      </w:tr>
      <w:tr w:rsidR="00B41638" w14:paraId="06E426B4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63615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9A20A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399F99C4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AD6E2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66BE4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362D4E6F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DACF7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55EB3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0326CDAC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2703"/>
        <w:gridCol w:w="1802"/>
        <w:gridCol w:w="2703"/>
      </w:tblGrid>
      <w:tr w:rsidR="00B41638" w14:paraId="0CC3BB58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ACEEB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4DC06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DB714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94992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Low </w:t>
            </w:r>
          </w:p>
        </w:tc>
      </w:tr>
      <w:tr w:rsidR="00B41638" w14:paraId="6FFC0040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F6DA7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27C33F" w14:textId="77777777" w:rsidR="00B41638" w:rsidRDefault="0050732B" w:rsidP="00B41638">
            <w:pPr>
              <w:rPr>
                <w:rFonts w:eastAsia="Times New Roman"/>
              </w:rPr>
            </w:pPr>
            <w:hyperlink r:id="rId215" w:history="1">
              <w:r w:rsidR="00B41638">
                <w:rPr>
                  <w:rStyle w:val="Hyperlink"/>
                  <w:rFonts w:eastAsia="Times New Roman"/>
                  <w:rtl/>
                </w:rPr>
                <w:t xml:space="preserve">יובל דוידוב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7A34B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43ED8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B41638" w14:paraId="15278D6A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A2778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D085F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B0C56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91C46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B41638" w14:paraId="7A0264D5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68DC9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E493A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4F65F504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E32B6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05CBB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40829EDA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756EC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267C7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24EA5B70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14EA0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642BA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7915617B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C2A80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Environment: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44A24" w14:textId="77777777" w:rsidR="00B41638" w:rsidRDefault="00B41638" w:rsidP="00B41638">
            <w:pPr>
              <w:pStyle w:val="NormalWeb"/>
            </w:pPr>
            <w:r>
              <w:t>iOS 17.5.1</w:t>
            </w:r>
          </w:p>
          <w:p w14:paraId="028D12C3" w14:textId="77777777" w:rsidR="00B41638" w:rsidRDefault="00B41638" w:rsidP="00B41638">
            <w:pPr>
              <w:pStyle w:val="NormalWeb"/>
            </w:pPr>
            <w:r>
              <w:t>Android Ver 11: Realme GT Neo2 5G:RMX3370_11_A.098i</w:t>
            </w:r>
          </w:p>
        </w:tc>
      </w:tr>
    </w:tbl>
    <w:p w14:paraId="4449B70D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22220393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0058F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Attachments: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6112F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anchor distT="0" distB="0" distL="114300" distR="114300" simplePos="0" relativeHeight="251711488" behindDoc="0" locked="0" layoutInCell="1" allowOverlap="1" wp14:anchorId="61FB05F9" wp14:editId="76210FC0">
                  <wp:simplePos x="0" y="0"/>
                  <wp:positionH relativeFrom="column">
                    <wp:posOffset>-14605</wp:posOffset>
                  </wp:positionH>
                  <wp:positionV relativeFrom="page">
                    <wp:posOffset>3175</wp:posOffset>
                  </wp:positionV>
                  <wp:extent cx="2152650" cy="4667250"/>
                  <wp:effectExtent l="0" t="0" r="0" b="0"/>
                  <wp:wrapTopAndBottom/>
                  <wp:docPr id="120" name="תמונה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bug 7.jfif"/>
                          <pic:cNvPicPr/>
                        </pic:nvPicPr>
                        <pic:blipFill>
                          <a:blip r:embed="rId2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650" cy="466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41638" w14:paraId="21B8979D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EFD07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Severity: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0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1CD8D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S4-Minor </w:t>
            </w:r>
          </w:p>
        </w:tc>
      </w:tr>
    </w:tbl>
    <w:p w14:paraId="79B51FCF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20" w:type="dxa"/>
          <w:left w:w="20" w:type="dxa"/>
          <w:bottom w:w="20" w:type="dxa"/>
          <w:right w:w="20" w:type="dxa"/>
        </w:tblCellMar>
        <w:tblLook w:val="04A0" w:firstRow="1" w:lastRow="0" w:firstColumn="1" w:lastColumn="0" w:noHBand="0" w:noVBand="1"/>
      </w:tblPr>
      <w:tblGrid>
        <w:gridCol w:w="1186"/>
        <w:gridCol w:w="7840"/>
      </w:tblGrid>
      <w:tr w:rsidR="00B41638" w14:paraId="280B52F5" w14:textId="77777777" w:rsidTr="00B41638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3492440F" w14:textId="77777777" w:rsidR="00B41638" w:rsidRDefault="00B41638" w:rsidP="00B41638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6A49B0A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557A5BBE" w14:textId="77777777" w:rsidR="00B41638" w:rsidRDefault="00B41638" w:rsidP="00B41638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B41638" w14:paraId="6E99D230" w14:textId="77777777" w:rsidTr="00B41638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21E6097" w14:textId="77777777" w:rsidR="00B41638" w:rsidRPr="00E71D1B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E71D1B">
              <w:rPr>
                <w:b/>
                <w:bCs/>
                <w:color w:val="DE350B"/>
              </w:rPr>
              <w:t>Steps to Reproduce:</w:t>
            </w:r>
          </w:p>
          <w:p w14:paraId="726C4F27" w14:textId="77777777" w:rsidR="00B41638" w:rsidRPr="009C4D7E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C4D7E">
              <w:rPr>
                <w:rFonts w:asciiTheme="minorHAnsi" w:eastAsia="Times New Roman" w:hAnsiTheme="minorHAnsi" w:cstheme="minorBidi"/>
                <w:sz w:val="22"/>
                <w:szCs w:val="22"/>
              </w:rPr>
              <w:t>1.Enter the app: “Burger King”.</w:t>
            </w:r>
          </w:p>
          <w:p w14:paraId="40258441" w14:textId="77777777" w:rsidR="00B41638" w:rsidRPr="009C4D7E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C4D7E">
              <w:rPr>
                <w:rFonts w:asciiTheme="minorHAnsi" w:eastAsia="Times New Roman" w:hAnsiTheme="minorHAnsi" w:cstheme="minorBidi"/>
                <w:sz w:val="22"/>
                <w:szCs w:val="22"/>
              </w:rPr>
              <w:t>2.Press the button “</w:t>
            </w:r>
            <w:r w:rsidRPr="009C4D7E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התחבר</w:t>
            </w:r>
            <w:r w:rsidRPr="009C4D7E">
              <w:rPr>
                <w:rFonts w:asciiTheme="minorHAnsi" w:eastAsia="Times New Roman" w:hAnsiTheme="minorHAnsi" w:cstheme="minorBidi"/>
                <w:sz w:val="22"/>
                <w:szCs w:val="22"/>
              </w:rPr>
              <w:t>” at the top of the page.</w:t>
            </w:r>
          </w:p>
          <w:p w14:paraId="7A4F7977" w14:textId="77777777" w:rsidR="00B41638" w:rsidRPr="009C4D7E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C4D7E">
              <w:rPr>
                <w:rFonts w:asciiTheme="minorHAnsi" w:eastAsia="Times New Roman" w:hAnsiTheme="minorHAnsi" w:cstheme="minorBidi"/>
                <w:sz w:val="22"/>
                <w:szCs w:val="22"/>
              </w:rPr>
              <w:t>3.Type in the filed “05845068055”.</w:t>
            </w:r>
          </w:p>
          <w:p w14:paraId="55F3D1DA" w14:textId="77777777" w:rsidR="00B41638" w:rsidRPr="009C4D7E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C4D7E">
              <w:rPr>
                <w:rFonts w:asciiTheme="minorHAnsi" w:eastAsia="Times New Roman" w:hAnsiTheme="minorHAnsi" w:cstheme="minorBidi"/>
                <w:sz w:val="22"/>
                <w:szCs w:val="22"/>
              </w:rPr>
              <w:t>4.Press on “</w:t>
            </w:r>
            <w:r w:rsidRPr="009C4D7E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אישור</w:t>
            </w:r>
            <w:r w:rsidRPr="009C4D7E">
              <w:rPr>
                <w:rFonts w:asciiTheme="minorHAnsi" w:eastAsia="Times New Roman" w:hAnsiTheme="minorHAnsi" w:cstheme="minorBidi"/>
                <w:sz w:val="22"/>
                <w:szCs w:val="22"/>
              </w:rPr>
              <w:t>”.</w:t>
            </w:r>
          </w:p>
          <w:p w14:paraId="05C66959" w14:textId="77777777" w:rsidR="00B41638" w:rsidRPr="00E71D1B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E71D1B">
              <w:rPr>
                <w:b/>
                <w:bCs/>
                <w:color w:val="DE350B"/>
              </w:rPr>
              <w:t>Actual Result:</w:t>
            </w:r>
          </w:p>
          <w:p w14:paraId="27C423F2" w14:textId="77777777" w:rsidR="00B41638" w:rsidRDefault="00B41638" w:rsidP="00B41638">
            <w:pPr>
              <w:pStyle w:val="NormalWeb"/>
            </w:pPr>
            <w:r w:rsidRPr="009C4D7E">
              <w:rPr>
                <w:rFonts w:asciiTheme="minorHAnsi" w:eastAsia="Times New Roman" w:hAnsiTheme="minorHAnsi" w:cstheme="minorBidi"/>
                <w:sz w:val="22"/>
                <w:szCs w:val="22"/>
              </w:rPr>
              <w:t>Continue filling in details to log in.</w:t>
            </w:r>
          </w:p>
          <w:p w14:paraId="66FB2641" w14:textId="6CFA1B61" w:rsidR="00B41638" w:rsidRPr="00824323" w:rsidRDefault="00B41638" w:rsidP="00824323">
            <w:pPr>
              <w:pStyle w:val="NormalWeb"/>
              <w:rPr>
                <w:b/>
                <w:bCs/>
              </w:rPr>
            </w:pPr>
            <w:r w:rsidRPr="00E71D1B">
              <w:rPr>
                <w:b/>
                <w:bCs/>
                <w:color w:val="DE350B"/>
              </w:rPr>
              <w:t>Expected Result:</w:t>
            </w:r>
            <w:r w:rsidR="00824323">
              <w:rPr>
                <w:b/>
                <w:bCs/>
              </w:rPr>
              <w:br/>
            </w:r>
            <w:r w:rsidRPr="009C4D7E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An error message will appear that the phone number an </w:t>
            </w:r>
            <w:r w:rsidR="009C4D7E" w:rsidRPr="009C4D7E">
              <w:rPr>
                <w:rFonts w:asciiTheme="minorHAnsi" w:eastAsia="Times New Roman" w:hAnsiTheme="minorHAnsi" w:cstheme="minorBidi"/>
                <w:sz w:val="22"/>
                <w:szCs w:val="22"/>
              </w:rPr>
              <w:t>invalid.</w:t>
            </w:r>
          </w:p>
          <w:p w14:paraId="4BF7703E" w14:textId="77777777" w:rsidR="00824323" w:rsidRDefault="00824323" w:rsidP="00B41638">
            <w:pPr>
              <w:rPr>
                <w:rFonts w:eastAsia="Times New Roman"/>
              </w:rPr>
            </w:pPr>
          </w:p>
        </w:tc>
      </w:tr>
    </w:tbl>
    <w:p w14:paraId="02CDF425" w14:textId="1012CEEA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708A1DD0" w14:textId="77777777" w:rsidTr="00B41638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1BD368" w14:textId="77777777" w:rsidR="00B41638" w:rsidRDefault="00B41638" w:rsidP="00B41638">
            <w:pPr>
              <w:pStyle w:val="3"/>
              <w:rPr>
                <w:rFonts w:eastAsia="Times New Roman"/>
              </w:rPr>
            </w:pPr>
            <w:bookmarkStart w:id="70" w:name="_[BK-6]_There_is"/>
            <w:bookmarkEnd w:id="70"/>
            <w:r>
              <w:rPr>
                <w:rFonts w:eastAsia="Times New Roman"/>
              </w:rPr>
              <w:t>[BK-6] </w:t>
            </w:r>
            <w:hyperlink r:id="rId217" w:history="1">
              <w:r>
                <w:rPr>
                  <w:rStyle w:val="Hyperlink"/>
                  <w:rFonts w:eastAsia="Times New Roman"/>
                </w:rPr>
                <w:t>There is no "</w:t>
              </w:r>
              <w:r>
                <w:rPr>
                  <w:rStyle w:val="Hyperlink"/>
                  <w:rFonts w:eastAsia="Times New Roman"/>
                  <w:rtl/>
                </w:rPr>
                <w:t>אירועים בברגר קינג</w:t>
              </w:r>
              <w:r>
                <w:rPr>
                  <w:rStyle w:val="Hyperlink"/>
                  <w:rFonts w:eastAsia="Times New Roman"/>
                </w:rPr>
                <w:t>" category in the list as it appears on the Web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11/Jul/24  Updated: 11/Jul/24 </w:t>
            </w:r>
          </w:p>
        </w:tc>
      </w:tr>
      <w:tr w:rsidR="00B41638" w14:paraId="7EAAD48C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A6AE0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6EE09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B41638" w14:paraId="42EC2A49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A8FB0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2A18B" w14:textId="77777777" w:rsidR="00B41638" w:rsidRDefault="0050732B" w:rsidP="00B41638">
            <w:pPr>
              <w:rPr>
                <w:rFonts w:eastAsia="Times New Roman"/>
              </w:rPr>
            </w:pPr>
            <w:hyperlink r:id="rId218" w:history="1">
              <w:r w:rsidR="00B41638">
                <w:rPr>
                  <w:rStyle w:val="Hyperlink"/>
                  <w:rFonts w:eastAsia="Times New Roman"/>
                </w:rPr>
                <w:t>Burger King</w:t>
              </w:r>
            </w:hyperlink>
          </w:p>
        </w:tc>
      </w:tr>
      <w:tr w:rsidR="00B41638" w14:paraId="385AE184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1F15B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9146E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6BF0F1AF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8A629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F5FCD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1D6EFF0A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74A7E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5A475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463AEBD6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2703"/>
        <w:gridCol w:w="1802"/>
        <w:gridCol w:w="2703"/>
      </w:tblGrid>
      <w:tr w:rsidR="00B41638" w14:paraId="3DF087CB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765C5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C1492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2024F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36589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Medium </w:t>
            </w:r>
          </w:p>
        </w:tc>
      </w:tr>
      <w:tr w:rsidR="00B41638" w14:paraId="10CC841B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965DC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984567" w14:textId="77777777" w:rsidR="00B41638" w:rsidRDefault="0050732B" w:rsidP="00B41638">
            <w:pPr>
              <w:rPr>
                <w:rFonts w:eastAsia="Times New Roman"/>
              </w:rPr>
            </w:pPr>
            <w:hyperlink r:id="rId219" w:history="1">
              <w:r w:rsidR="00B41638">
                <w:rPr>
                  <w:rStyle w:val="Hyperlink"/>
                  <w:rFonts w:eastAsia="Times New Roman"/>
                </w:rPr>
                <w:t xml:space="preserve">Rita Petrenko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AB5D6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2B223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B41638" w14:paraId="3E6B5197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F4B76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2CE21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E9F62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95FF2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B41638" w14:paraId="3734902A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25EB7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C622D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258F3E31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8B7C3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29257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57B2DD77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51B03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E24D0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1582EE6C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E704D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B0463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5A8143C3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01666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Environment: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C3181F" w14:textId="77777777" w:rsidR="00B41638" w:rsidRDefault="00B41638" w:rsidP="00B41638">
            <w:pPr>
              <w:pStyle w:val="NormalWeb"/>
            </w:pPr>
            <w:r>
              <w:t>Android Ver 11: Realme GT Neo2 5G:RMX3370_11_A.098i</w:t>
            </w:r>
          </w:p>
        </w:tc>
      </w:tr>
    </w:tbl>
    <w:p w14:paraId="2C117C43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416BEE49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D8E9D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Attachments: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8E916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anchor distT="0" distB="0" distL="114300" distR="114300" simplePos="0" relativeHeight="251712512" behindDoc="0" locked="0" layoutInCell="1" allowOverlap="1" wp14:anchorId="6D6620F9" wp14:editId="500E8C30">
                  <wp:simplePos x="0" y="0"/>
                  <wp:positionH relativeFrom="column">
                    <wp:posOffset>-14605</wp:posOffset>
                  </wp:positionH>
                  <wp:positionV relativeFrom="page">
                    <wp:posOffset>0</wp:posOffset>
                  </wp:positionV>
                  <wp:extent cx="1917700" cy="3716655"/>
                  <wp:effectExtent l="0" t="0" r="6350" b="0"/>
                  <wp:wrapTopAndBottom/>
                  <wp:docPr id="121" name="תמונה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bug 6.jfif"/>
                          <pic:cNvPicPr/>
                        </pic:nvPicPr>
                        <pic:blipFill>
                          <a:blip r:embed="rId2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700" cy="3716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41638" w14:paraId="6AE3E08A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A13B4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Severity: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C00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6B63E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S3-Major </w:t>
            </w:r>
          </w:p>
        </w:tc>
      </w:tr>
    </w:tbl>
    <w:p w14:paraId="432A0F9C" w14:textId="77777777" w:rsidR="00B41638" w:rsidRDefault="00B41638" w:rsidP="00B41638">
      <w:pPr>
        <w:rPr>
          <w:rFonts w:eastAsia="Times New Roman"/>
        </w:rPr>
      </w:pPr>
    </w:p>
    <w:p w14:paraId="3FA5A8B7" w14:textId="77777777" w:rsidR="00B41638" w:rsidRDefault="00B41638" w:rsidP="00B41638">
      <w:pPr>
        <w:rPr>
          <w:rFonts w:eastAsia="Times New Roman"/>
        </w:rPr>
      </w:pPr>
    </w:p>
    <w:p w14:paraId="34DCB9D8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20" w:type="dxa"/>
          <w:left w:w="20" w:type="dxa"/>
          <w:bottom w:w="20" w:type="dxa"/>
          <w:right w:w="20" w:type="dxa"/>
        </w:tblCellMar>
        <w:tblLook w:val="04A0" w:firstRow="1" w:lastRow="0" w:firstColumn="1" w:lastColumn="0" w:noHBand="0" w:noVBand="1"/>
      </w:tblPr>
      <w:tblGrid>
        <w:gridCol w:w="1186"/>
        <w:gridCol w:w="7840"/>
      </w:tblGrid>
      <w:tr w:rsidR="00B41638" w14:paraId="7D2F55D5" w14:textId="77777777" w:rsidTr="00B41638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12D265D1" w14:textId="77777777" w:rsidR="00B41638" w:rsidRDefault="00B41638" w:rsidP="00B41638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2C98CE4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1BFCC1DE" w14:textId="77777777" w:rsidR="00B41638" w:rsidRDefault="00B41638" w:rsidP="00B41638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B41638" w14:paraId="634DEB12" w14:textId="77777777" w:rsidTr="00B41638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AA6344B" w14:textId="77777777" w:rsidR="00B41638" w:rsidRPr="00E71D1B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E71D1B">
              <w:rPr>
                <w:b/>
                <w:bCs/>
                <w:color w:val="DE350B"/>
              </w:rPr>
              <w:t>Steps to Reproduce:</w:t>
            </w:r>
          </w:p>
          <w:p w14:paraId="6531087F" w14:textId="77777777" w:rsidR="00B41638" w:rsidRDefault="00B41638" w:rsidP="00B41638">
            <w:pPr>
              <w:numPr>
                <w:ilvl w:val="0"/>
                <w:numId w:val="30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>Enter the application “Burger King” on the Mobile.</w:t>
            </w:r>
            <w:r>
              <w:rPr>
                <w:rFonts w:eastAsia="Times New Roman"/>
              </w:rPr>
              <w:br/>
            </w:r>
          </w:p>
          <w:p w14:paraId="251FD584" w14:textId="2C8CB2BB" w:rsidR="00B41638" w:rsidRDefault="00B41638" w:rsidP="00B41638">
            <w:pPr>
              <w:numPr>
                <w:ilvl w:val="0"/>
                <w:numId w:val="30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Click the three stripes on the top </w:t>
            </w:r>
            <w:r w:rsidR="00CA46B0">
              <w:rPr>
                <w:rFonts w:eastAsia="Times New Roman"/>
              </w:rPr>
              <w:t>right.</w:t>
            </w:r>
            <w:r>
              <w:rPr>
                <w:rFonts w:eastAsia="Times New Roman"/>
              </w:rPr>
              <w:br/>
            </w:r>
          </w:p>
          <w:p w14:paraId="514EF993" w14:textId="77777777" w:rsidR="00B41638" w:rsidRDefault="00B41638" w:rsidP="00B41638">
            <w:pPr>
              <w:numPr>
                <w:ilvl w:val="0"/>
                <w:numId w:val="30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>See that there is no “</w:t>
            </w:r>
            <w:r>
              <w:rPr>
                <w:rFonts w:eastAsia="Times New Roman"/>
                <w:rtl/>
              </w:rPr>
              <w:t>אירועים בברגר קינג</w:t>
            </w:r>
            <w:r>
              <w:rPr>
                <w:rFonts w:eastAsia="Times New Roman"/>
              </w:rPr>
              <w:t>” category in the list.</w:t>
            </w:r>
          </w:p>
          <w:p w14:paraId="5DC96753" w14:textId="77777777" w:rsidR="00B41638" w:rsidRPr="00E71D1B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E71D1B">
              <w:rPr>
                <w:b/>
                <w:bCs/>
                <w:color w:val="DE350B"/>
              </w:rPr>
              <w:t>Actual Result:</w:t>
            </w:r>
          </w:p>
          <w:p w14:paraId="128DBCB6" w14:textId="77777777" w:rsidR="00B41638" w:rsidRPr="00CA46B0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CA46B0">
              <w:rPr>
                <w:rFonts w:asciiTheme="minorHAnsi" w:eastAsia="Times New Roman" w:hAnsiTheme="minorHAnsi" w:cstheme="minorBidi"/>
                <w:sz w:val="22"/>
                <w:szCs w:val="22"/>
              </w:rPr>
              <w:t>There is no “</w:t>
            </w:r>
            <w:r w:rsidRPr="00CA46B0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אירועים בברגר קינג</w:t>
            </w:r>
            <w:r w:rsidRPr="00CA46B0">
              <w:rPr>
                <w:rFonts w:asciiTheme="minorHAnsi" w:eastAsia="Times New Roman" w:hAnsiTheme="minorHAnsi" w:cstheme="minorBidi"/>
                <w:sz w:val="22"/>
                <w:szCs w:val="22"/>
              </w:rPr>
              <w:t>” category in the list like on the Web.</w:t>
            </w:r>
          </w:p>
          <w:p w14:paraId="628D589F" w14:textId="77777777" w:rsidR="00B41638" w:rsidRPr="00E71D1B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E71D1B">
              <w:rPr>
                <w:b/>
                <w:bCs/>
                <w:color w:val="DE350B"/>
              </w:rPr>
              <w:t>Expected Result:</w:t>
            </w:r>
          </w:p>
          <w:p w14:paraId="638DC90A" w14:textId="0D6B86A0" w:rsidR="00B41638" w:rsidRPr="00CA46B0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CA46B0">
              <w:rPr>
                <w:rFonts w:asciiTheme="minorHAnsi" w:eastAsia="Times New Roman" w:hAnsiTheme="minorHAnsi" w:cstheme="minorBidi"/>
                <w:sz w:val="22"/>
                <w:szCs w:val="22"/>
              </w:rPr>
              <w:t>The “</w:t>
            </w:r>
            <w:r w:rsidRPr="00CA46B0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אירועים בברגר קינג</w:t>
            </w:r>
            <w:r w:rsidRPr="00CA46B0">
              <w:rPr>
                <w:rFonts w:asciiTheme="minorHAnsi" w:eastAsia="Times New Roman" w:hAnsiTheme="minorHAnsi" w:cstheme="minorBidi"/>
                <w:sz w:val="22"/>
                <w:szCs w:val="22"/>
              </w:rPr>
              <w:t>” category should appear and be compatible with what appears on the website.</w:t>
            </w:r>
          </w:p>
          <w:p w14:paraId="51667972" w14:textId="77777777" w:rsidR="00B41638" w:rsidRDefault="00B41638" w:rsidP="00B41638">
            <w:pPr>
              <w:rPr>
                <w:rFonts w:eastAsia="Times New Roman"/>
              </w:rPr>
            </w:pPr>
          </w:p>
        </w:tc>
      </w:tr>
    </w:tbl>
    <w:p w14:paraId="3F3FF784" w14:textId="77777777" w:rsidR="00B41638" w:rsidRDefault="00B41638" w:rsidP="00B41638">
      <w:pPr>
        <w:rPr>
          <w:rFonts w:eastAsia="Times New Roman"/>
        </w:rPr>
      </w:pPr>
    </w:p>
    <w:p w14:paraId="0341AD97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50B16A15" w14:textId="77777777" w:rsidTr="00B41638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AD1954" w14:textId="77777777" w:rsidR="00B41638" w:rsidRDefault="00B41638" w:rsidP="00B41638">
            <w:pPr>
              <w:pStyle w:val="3"/>
              <w:rPr>
                <w:rFonts w:eastAsia="Times New Roman"/>
              </w:rPr>
            </w:pPr>
            <w:bookmarkStart w:id="71" w:name="_[BK-5]_There_is"/>
            <w:bookmarkEnd w:id="71"/>
            <w:r>
              <w:rPr>
                <w:rFonts w:eastAsia="Times New Roman"/>
              </w:rPr>
              <w:t>[BK-5] </w:t>
            </w:r>
            <w:hyperlink r:id="rId221" w:history="1">
              <w:r>
                <w:rPr>
                  <w:rStyle w:val="Hyperlink"/>
                  <w:rFonts w:eastAsia="Times New Roman"/>
                </w:rPr>
                <w:t>There is no "</w:t>
              </w:r>
              <w:r>
                <w:rPr>
                  <w:rStyle w:val="Hyperlink"/>
                  <w:rFonts w:eastAsia="Times New Roman"/>
                  <w:rtl/>
                </w:rPr>
                <w:t>דרושים</w:t>
              </w:r>
              <w:r>
                <w:rPr>
                  <w:rStyle w:val="Hyperlink"/>
                  <w:rFonts w:eastAsia="Times New Roman"/>
                </w:rPr>
                <w:t>" category in the list as it appears on the Web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11/Jul/24  Updated: 11/Jul/24 </w:t>
            </w:r>
          </w:p>
        </w:tc>
      </w:tr>
      <w:tr w:rsidR="00B41638" w14:paraId="47F9FFD1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3F8BC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E2FC6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B41638" w14:paraId="1B61E910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D7CD3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E7A997" w14:textId="77777777" w:rsidR="00B41638" w:rsidRDefault="0050732B" w:rsidP="00B41638">
            <w:pPr>
              <w:rPr>
                <w:rFonts w:eastAsia="Times New Roman"/>
              </w:rPr>
            </w:pPr>
            <w:hyperlink r:id="rId222" w:history="1">
              <w:r w:rsidR="00B41638">
                <w:rPr>
                  <w:rStyle w:val="Hyperlink"/>
                  <w:rFonts w:eastAsia="Times New Roman"/>
                </w:rPr>
                <w:t>Burger King</w:t>
              </w:r>
            </w:hyperlink>
          </w:p>
        </w:tc>
      </w:tr>
      <w:tr w:rsidR="00B41638" w14:paraId="29D2D36D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36D12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034DF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06BE53F0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05B62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29701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30331604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A6E46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94D81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32E076B0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2703"/>
        <w:gridCol w:w="1802"/>
        <w:gridCol w:w="2703"/>
      </w:tblGrid>
      <w:tr w:rsidR="00B41638" w14:paraId="3314BCC7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36129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74A7E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5998A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428C7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Medium </w:t>
            </w:r>
          </w:p>
        </w:tc>
      </w:tr>
      <w:tr w:rsidR="00B41638" w14:paraId="769B3EF2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9AF39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7EA9E9" w14:textId="77777777" w:rsidR="00B41638" w:rsidRDefault="0050732B" w:rsidP="00B41638">
            <w:pPr>
              <w:rPr>
                <w:rFonts w:eastAsia="Times New Roman"/>
              </w:rPr>
            </w:pPr>
            <w:hyperlink r:id="rId223" w:history="1">
              <w:r w:rsidR="00B41638">
                <w:rPr>
                  <w:rStyle w:val="Hyperlink"/>
                  <w:rFonts w:eastAsia="Times New Roman"/>
                </w:rPr>
                <w:t xml:space="preserve">Rita Petrenko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493E3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E587E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B41638" w14:paraId="2041F338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CAB35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4ED9F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0C858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6BCA6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B41638" w14:paraId="20696B66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1C7E9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31392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545CC5C0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49FBA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48EA9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6BC230C6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1B2C3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7D2A0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72B36BF6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D5FAC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02EFB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6BDB39B9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41C1D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Environment: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B535BC" w14:textId="77777777" w:rsidR="00B41638" w:rsidRDefault="00B41638" w:rsidP="00B41638">
            <w:pPr>
              <w:pStyle w:val="NormalWeb"/>
            </w:pPr>
            <w:r>
              <w:t>Android Ver 11: Realme GT Neo2 5G:RMX3370_11_A.098i</w:t>
            </w:r>
          </w:p>
        </w:tc>
      </w:tr>
    </w:tbl>
    <w:p w14:paraId="54425289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71A84A1C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65340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Attachments: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88C2D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anchor distT="0" distB="0" distL="114300" distR="114300" simplePos="0" relativeHeight="251713536" behindDoc="0" locked="0" layoutInCell="1" allowOverlap="1" wp14:anchorId="1D2DEB63" wp14:editId="5CABC6A2">
                  <wp:simplePos x="0" y="0"/>
                  <wp:positionH relativeFrom="column">
                    <wp:posOffset>-14605</wp:posOffset>
                  </wp:positionH>
                  <wp:positionV relativeFrom="page">
                    <wp:posOffset>5080</wp:posOffset>
                  </wp:positionV>
                  <wp:extent cx="2043430" cy="4013200"/>
                  <wp:effectExtent l="0" t="0" r="0" b="6350"/>
                  <wp:wrapTopAndBottom/>
                  <wp:docPr id="122" name="תמונה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bug 5.jfif"/>
                          <pic:cNvPicPr/>
                        </pic:nvPicPr>
                        <pic:blipFill>
                          <a:blip r:embed="rId2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3430" cy="401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41638" w14:paraId="56D129F2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300C5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Severity: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C00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56E66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S3-Major </w:t>
            </w:r>
          </w:p>
        </w:tc>
      </w:tr>
    </w:tbl>
    <w:p w14:paraId="139729A5" w14:textId="15A7F8B7" w:rsidR="00B41638" w:rsidRDefault="00B41638" w:rsidP="00B41638">
      <w:pPr>
        <w:rPr>
          <w:rFonts w:eastAsia="Times New Roman"/>
          <w:rtl/>
        </w:rPr>
      </w:pPr>
    </w:p>
    <w:p w14:paraId="67FD47D7" w14:textId="7AB9E841" w:rsidR="00CA46B0" w:rsidRDefault="00CA46B0" w:rsidP="00B41638">
      <w:pPr>
        <w:rPr>
          <w:rFonts w:eastAsia="Times New Roman"/>
          <w:rtl/>
        </w:rPr>
      </w:pPr>
    </w:p>
    <w:p w14:paraId="4DF550ED" w14:textId="7E0AF5EA" w:rsidR="00CA46B0" w:rsidRDefault="00CA46B0" w:rsidP="00B41638">
      <w:pPr>
        <w:rPr>
          <w:rFonts w:eastAsia="Times New Roman"/>
        </w:rPr>
      </w:pPr>
    </w:p>
    <w:p w14:paraId="058910CA" w14:textId="77777777" w:rsidR="00D7474A" w:rsidRDefault="00D7474A" w:rsidP="00B41638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20" w:type="dxa"/>
          <w:left w:w="20" w:type="dxa"/>
          <w:bottom w:w="20" w:type="dxa"/>
          <w:right w:w="20" w:type="dxa"/>
        </w:tblCellMar>
        <w:tblLook w:val="04A0" w:firstRow="1" w:lastRow="0" w:firstColumn="1" w:lastColumn="0" w:noHBand="0" w:noVBand="1"/>
      </w:tblPr>
      <w:tblGrid>
        <w:gridCol w:w="1186"/>
        <w:gridCol w:w="7840"/>
      </w:tblGrid>
      <w:tr w:rsidR="00B41638" w14:paraId="622B696B" w14:textId="77777777" w:rsidTr="00B41638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29255AF6" w14:textId="77777777" w:rsidR="00B41638" w:rsidRDefault="00B41638" w:rsidP="00B41638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191F55C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367826CE" w14:textId="77777777" w:rsidR="00B41638" w:rsidRDefault="00B41638" w:rsidP="00B41638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B41638" w14:paraId="5D7D8008" w14:textId="77777777" w:rsidTr="00B41638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A758D1F" w14:textId="77777777" w:rsidR="00B41638" w:rsidRPr="00E71D1B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E71D1B">
              <w:rPr>
                <w:b/>
                <w:bCs/>
                <w:color w:val="DE350B"/>
              </w:rPr>
              <w:t>Steps to Reproduce:</w:t>
            </w:r>
          </w:p>
          <w:p w14:paraId="4AB3A166" w14:textId="77777777" w:rsidR="00B41638" w:rsidRDefault="00B41638" w:rsidP="00B41638">
            <w:pPr>
              <w:numPr>
                <w:ilvl w:val="0"/>
                <w:numId w:val="31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>Enter the application “Burger King” on the Mobile.</w:t>
            </w:r>
            <w:r>
              <w:rPr>
                <w:rFonts w:eastAsia="Times New Roman"/>
              </w:rPr>
              <w:br/>
            </w:r>
          </w:p>
          <w:p w14:paraId="6843964D" w14:textId="0EB71BCA" w:rsidR="00B41638" w:rsidRDefault="00B41638" w:rsidP="00B41638">
            <w:pPr>
              <w:numPr>
                <w:ilvl w:val="0"/>
                <w:numId w:val="31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Click the three stripes on the top </w:t>
            </w:r>
            <w:r w:rsidR="00D16FE4">
              <w:rPr>
                <w:rFonts w:eastAsia="Times New Roman"/>
              </w:rPr>
              <w:t>right.</w:t>
            </w:r>
            <w:r>
              <w:rPr>
                <w:rFonts w:eastAsia="Times New Roman"/>
              </w:rPr>
              <w:br/>
            </w:r>
          </w:p>
          <w:p w14:paraId="03E9F66C" w14:textId="77777777" w:rsidR="00B41638" w:rsidRDefault="00B41638" w:rsidP="00B41638">
            <w:pPr>
              <w:numPr>
                <w:ilvl w:val="0"/>
                <w:numId w:val="31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>See that there is no “</w:t>
            </w:r>
            <w:r>
              <w:rPr>
                <w:rFonts w:eastAsia="Times New Roman"/>
                <w:rtl/>
              </w:rPr>
              <w:t>דרושים</w:t>
            </w:r>
            <w:r>
              <w:rPr>
                <w:rFonts w:eastAsia="Times New Roman"/>
              </w:rPr>
              <w:t>” category in the list.</w:t>
            </w:r>
          </w:p>
          <w:p w14:paraId="419F36AC" w14:textId="77777777" w:rsidR="00B41638" w:rsidRPr="00E71D1B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E71D1B">
              <w:rPr>
                <w:b/>
                <w:bCs/>
                <w:color w:val="DE350B"/>
              </w:rPr>
              <w:t>Actual Result:</w:t>
            </w:r>
          </w:p>
          <w:p w14:paraId="1401291F" w14:textId="77777777" w:rsidR="00B41638" w:rsidRPr="00D16FE4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D16FE4">
              <w:rPr>
                <w:rFonts w:asciiTheme="minorHAnsi" w:eastAsia="Times New Roman" w:hAnsiTheme="minorHAnsi" w:cstheme="minorBidi"/>
                <w:sz w:val="22"/>
                <w:szCs w:val="22"/>
              </w:rPr>
              <w:t>There is no “</w:t>
            </w:r>
            <w:r w:rsidRPr="00D16FE4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דרושים</w:t>
            </w:r>
            <w:r w:rsidRPr="00D16FE4">
              <w:rPr>
                <w:rFonts w:asciiTheme="minorHAnsi" w:eastAsia="Times New Roman" w:hAnsiTheme="minorHAnsi" w:cstheme="minorBidi"/>
                <w:sz w:val="22"/>
                <w:szCs w:val="22"/>
              </w:rPr>
              <w:t>” category in the list like on the Web.</w:t>
            </w:r>
          </w:p>
          <w:p w14:paraId="0B934C6D" w14:textId="77777777" w:rsidR="00B41638" w:rsidRPr="00E71D1B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E71D1B">
              <w:rPr>
                <w:b/>
                <w:bCs/>
                <w:color w:val="DE350B"/>
              </w:rPr>
              <w:t>Expected Result:</w:t>
            </w:r>
          </w:p>
          <w:p w14:paraId="2CE7B3FC" w14:textId="6DB19B08" w:rsidR="00B41638" w:rsidRPr="00D16FE4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D16FE4">
              <w:rPr>
                <w:rFonts w:asciiTheme="minorHAnsi" w:eastAsia="Times New Roman" w:hAnsiTheme="minorHAnsi" w:cstheme="minorBidi"/>
                <w:sz w:val="22"/>
                <w:szCs w:val="22"/>
              </w:rPr>
              <w:t>The “</w:t>
            </w:r>
            <w:r w:rsidRPr="00D16FE4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דרושים</w:t>
            </w:r>
            <w:r w:rsidRPr="00D16FE4">
              <w:rPr>
                <w:rFonts w:asciiTheme="minorHAnsi" w:eastAsia="Times New Roman" w:hAnsiTheme="minorHAnsi" w:cstheme="minorBidi"/>
                <w:sz w:val="22"/>
                <w:szCs w:val="22"/>
              </w:rPr>
              <w:t>” category should appear and be compatible with what appears on the website.</w:t>
            </w:r>
          </w:p>
          <w:p w14:paraId="4FF0A1D6" w14:textId="77777777" w:rsidR="00B41638" w:rsidRDefault="00B41638" w:rsidP="00B41638">
            <w:pPr>
              <w:rPr>
                <w:rFonts w:eastAsia="Times New Roman"/>
              </w:rPr>
            </w:pPr>
          </w:p>
        </w:tc>
      </w:tr>
    </w:tbl>
    <w:p w14:paraId="17C422A4" w14:textId="48F787E5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5891F5D6" w14:textId="77777777" w:rsidTr="00B41638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71BDFA" w14:textId="77777777" w:rsidR="00B41638" w:rsidRDefault="00B41638" w:rsidP="00B41638">
            <w:pPr>
              <w:pStyle w:val="3"/>
              <w:rPr>
                <w:rFonts w:eastAsia="Times New Roman"/>
              </w:rPr>
            </w:pPr>
            <w:bookmarkStart w:id="72" w:name="_[BK-4]_There_is"/>
            <w:bookmarkEnd w:id="72"/>
            <w:r>
              <w:rPr>
                <w:rFonts w:eastAsia="Times New Roman"/>
              </w:rPr>
              <w:t>[BK-4] </w:t>
            </w:r>
            <w:hyperlink r:id="rId225" w:history="1">
              <w:r>
                <w:rPr>
                  <w:rStyle w:val="Hyperlink"/>
                  <w:rFonts w:eastAsia="Times New Roman"/>
                </w:rPr>
                <w:t>There is no "</w:t>
              </w:r>
              <w:r>
                <w:rPr>
                  <w:rStyle w:val="Hyperlink"/>
                  <w:rFonts w:eastAsia="Times New Roman"/>
                  <w:rtl/>
                </w:rPr>
                <w:t>עולם הילדים</w:t>
              </w:r>
              <w:r>
                <w:rPr>
                  <w:rStyle w:val="Hyperlink"/>
                  <w:rFonts w:eastAsia="Times New Roman"/>
                </w:rPr>
                <w:t>" category in the list as it appears on the Web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11/Jul/24  Updated: 11/Jul/24 </w:t>
            </w:r>
          </w:p>
        </w:tc>
      </w:tr>
      <w:tr w:rsidR="00B41638" w14:paraId="262A29B6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9100A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D33F2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B41638" w14:paraId="4F311247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8EF89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E3B204" w14:textId="77777777" w:rsidR="00B41638" w:rsidRDefault="0050732B" w:rsidP="00B41638">
            <w:pPr>
              <w:rPr>
                <w:rFonts w:eastAsia="Times New Roman"/>
              </w:rPr>
            </w:pPr>
            <w:hyperlink r:id="rId226" w:history="1">
              <w:r w:rsidR="00B41638">
                <w:rPr>
                  <w:rStyle w:val="Hyperlink"/>
                  <w:rFonts w:eastAsia="Times New Roman"/>
                </w:rPr>
                <w:t>Burger King</w:t>
              </w:r>
            </w:hyperlink>
          </w:p>
        </w:tc>
      </w:tr>
      <w:tr w:rsidR="00B41638" w14:paraId="05045843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970AE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8B1DD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1E787DDE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BABAB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98BC3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58C0C069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816DD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60844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75A263C4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2703"/>
        <w:gridCol w:w="1802"/>
        <w:gridCol w:w="2703"/>
      </w:tblGrid>
      <w:tr w:rsidR="00B41638" w14:paraId="6771C062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DA5E6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6537C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192EA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1F64F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Medium </w:t>
            </w:r>
          </w:p>
        </w:tc>
      </w:tr>
      <w:tr w:rsidR="00B41638" w14:paraId="010A8698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EE603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EE1E69" w14:textId="77777777" w:rsidR="00B41638" w:rsidRDefault="0050732B" w:rsidP="00B41638">
            <w:pPr>
              <w:rPr>
                <w:rFonts w:eastAsia="Times New Roman"/>
              </w:rPr>
            </w:pPr>
            <w:hyperlink r:id="rId227" w:history="1">
              <w:r w:rsidR="00B41638">
                <w:rPr>
                  <w:rStyle w:val="Hyperlink"/>
                  <w:rFonts w:eastAsia="Times New Roman"/>
                </w:rPr>
                <w:t xml:space="preserve">Rita Petrenko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11625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F7307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B41638" w14:paraId="4A090437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DA2E6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327C8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DF65D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5222A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B41638" w14:paraId="35AD51FD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F382C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EBF89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59E8FEBD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2F1E2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A5278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214845F6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817D1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A7B7F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6A9BCF4F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B0A4B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AAE83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4BBA587E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6D0C8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Environment: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865010" w14:textId="77777777" w:rsidR="00B41638" w:rsidRDefault="00B41638" w:rsidP="00B41638">
            <w:pPr>
              <w:pStyle w:val="NormalWeb"/>
            </w:pPr>
            <w:r>
              <w:t>Android Ver 11: Realme GT Neo2 5G:RMX3370_11_A.098i</w:t>
            </w:r>
          </w:p>
        </w:tc>
      </w:tr>
    </w:tbl>
    <w:p w14:paraId="46E1BC14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67FECC94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F9311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Attachments: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DD39C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anchor distT="0" distB="0" distL="114300" distR="114300" simplePos="0" relativeHeight="251714560" behindDoc="0" locked="0" layoutInCell="1" allowOverlap="1" wp14:anchorId="32B894EB" wp14:editId="632D177A">
                  <wp:simplePos x="0" y="0"/>
                  <wp:positionH relativeFrom="column">
                    <wp:posOffset>-14605</wp:posOffset>
                  </wp:positionH>
                  <wp:positionV relativeFrom="page">
                    <wp:posOffset>555625</wp:posOffset>
                  </wp:positionV>
                  <wp:extent cx="1942465" cy="4309110"/>
                  <wp:effectExtent l="0" t="0" r="635" b="0"/>
                  <wp:wrapTopAndBottom/>
                  <wp:docPr id="123" name="תמונה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bug 4.jfif"/>
                          <pic:cNvPicPr/>
                        </pic:nvPicPr>
                        <pic:blipFill>
                          <a:blip r:embed="rId2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2465" cy="4309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41638" w14:paraId="3A86F408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FB2D9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Severity: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C00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1011C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S3-Major </w:t>
            </w:r>
          </w:p>
        </w:tc>
      </w:tr>
    </w:tbl>
    <w:p w14:paraId="7F85DAE0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20" w:type="dxa"/>
          <w:left w:w="20" w:type="dxa"/>
          <w:bottom w:w="20" w:type="dxa"/>
          <w:right w:w="20" w:type="dxa"/>
        </w:tblCellMar>
        <w:tblLook w:val="04A0" w:firstRow="1" w:lastRow="0" w:firstColumn="1" w:lastColumn="0" w:noHBand="0" w:noVBand="1"/>
      </w:tblPr>
      <w:tblGrid>
        <w:gridCol w:w="1186"/>
        <w:gridCol w:w="7840"/>
      </w:tblGrid>
      <w:tr w:rsidR="00B41638" w14:paraId="5C626845" w14:textId="77777777" w:rsidTr="00B41638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4D2AB45E" w14:textId="77777777" w:rsidR="00B41638" w:rsidRDefault="00B41638" w:rsidP="00B41638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7A5650B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4647147B" w14:textId="77777777" w:rsidR="00B41638" w:rsidRDefault="00B41638" w:rsidP="00B41638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B41638" w14:paraId="51F9CF29" w14:textId="77777777" w:rsidTr="00B41638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FE97E5D" w14:textId="77777777" w:rsidR="00B41638" w:rsidRPr="00E71D1B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E71D1B">
              <w:rPr>
                <w:b/>
                <w:bCs/>
                <w:color w:val="DE350B"/>
              </w:rPr>
              <w:t>Steps to Reproduce:</w:t>
            </w:r>
          </w:p>
          <w:p w14:paraId="2BA17ACC" w14:textId="77777777" w:rsidR="00B41638" w:rsidRDefault="00B41638" w:rsidP="00B41638">
            <w:pPr>
              <w:numPr>
                <w:ilvl w:val="0"/>
                <w:numId w:val="32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>Enter the application “Burger King” on the Mobile.</w:t>
            </w:r>
            <w:r>
              <w:rPr>
                <w:rFonts w:eastAsia="Times New Roman"/>
              </w:rPr>
              <w:br/>
            </w:r>
          </w:p>
          <w:p w14:paraId="6CF0A2BF" w14:textId="048C4229" w:rsidR="00B41638" w:rsidRDefault="00B41638" w:rsidP="00B41638">
            <w:pPr>
              <w:numPr>
                <w:ilvl w:val="0"/>
                <w:numId w:val="32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Click the three stripes on the top </w:t>
            </w:r>
            <w:r w:rsidR="002D1633">
              <w:rPr>
                <w:rFonts w:eastAsia="Times New Roman"/>
              </w:rPr>
              <w:t>right.</w:t>
            </w:r>
            <w:r>
              <w:rPr>
                <w:rFonts w:eastAsia="Times New Roman"/>
              </w:rPr>
              <w:br/>
            </w:r>
          </w:p>
          <w:p w14:paraId="66A073E4" w14:textId="77777777" w:rsidR="00B41638" w:rsidRDefault="00B41638" w:rsidP="00B41638">
            <w:pPr>
              <w:numPr>
                <w:ilvl w:val="0"/>
                <w:numId w:val="32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>See that there is no “</w:t>
            </w:r>
            <w:r>
              <w:rPr>
                <w:rFonts w:eastAsia="Times New Roman"/>
                <w:rtl/>
              </w:rPr>
              <w:t>עולם הילדים</w:t>
            </w:r>
            <w:r>
              <w:rPr>
                <w:rFonts w:eastAsia="Times New Roman"/>
              </w:rPr>
              <w:t>” category in the list.</w:t>
            </w:r>
          </w:p>
          <w:p w14:paraId="348AF16F" w14:textId="77777777" w:rsidR="00B41638" w:rsidRPr="00E71D1B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E71D1B">
              <w:rPr>
                <w:b/>
                <w:bCs/>
                <w:color w:val="DE350B"/>
              </w:rPr>
              <w:t>Actual Result:</w:t>
            </w:r>
          </w:p>
          <w:p w14:paraId="515CEF9D" w14:textId="77777777" w:rsidR="00B41638" w:rsidRPr="002D1633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2D1633">
              <w:rPr>
                <w:rFonts w:asciiTheme="minorHAnsi" w:eastAsia="Times New Roman" w:hAnsiTheme="minorHAnsi" w:cstheme="minorBidi"/>
                <w:sz w:val="22"/>
                <w:szCs w:val="22"/>
              </w:rPr>
              <w:t>There is no “</w:t>
            </w:r>
            <w:r w:rsidRPr="002D1633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עולם הילדים</w:t>
            </w:r>
            <w:r w:rsidRPr="002D1633">
              <w:rPr>
                <w:rFonts w:asciiTheme="minorHAnsi" w:eastAsia="Times New Roman" w:hAnsiTheme="minorHAnsi" w:cstheme="minorBidi"/>
                <w:sz w:val="22"/>
                <w:szCs w:val="22"/>
              </w:rPr>
              <w:t>” category in the list like on the Web.</w:t>
            </w:r>
          </w:p>
          <w:p w14:paraId="75612E07" w14:textId="77777777" w:rsidR="00B41638" w:rsidRPr="00E71D1B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E71D1B">
              <w:rPr>
                <w:b/>
                <w:bCs/>
                <w:color w:val="DE350B"/>
              </w:rPr>
              <w:t>Expected Result:</w:t>
            </w:r>
          </w:p>
          <w:p w14:paraId="2C2FB423" w14:textId="7EFADF6C" w:rsidR="00B41638" w:rsidRPr="002D1633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2D1633">
              <w:rPr>
                <w:rFonts w:asciiTheme="minorHAnsi" w:eastAsia="Times New Roman" w:hAnsiTheme="minorHAnsi" w:cstheme="minorBidi"/>
                <w:sz w:val="22"/>
                <w:szCs w:val="22"/>
              </w:rPr>
              <w:t>The “</w:t>
            </w:r>
            <w:r w:rsidRPr="002D1633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עולם הילדים</w:t>
            </w:r>
            <w:r w:rsidRPr="002D1633">
              <w:rPr>
                <w:rFonts w:asciiTheme="minorHAnsi" w:eastAsia="Times New Roman" w:hAnsiTheme="minorHAnsi" w:cstheme="minorBidi"/>
                <w:sz w:val="22"/>
                <w:szCs w:val="22"/>
              </w:rPr>
              <w:t>” category should appear and be compatible with what appears on the website.</w:t>
            </w:r>
          </w:p>
          <w:p w14:paraId="3D1E6447" w14:textId="77777777" w:rsidR="00B41638" w:rsidRDefault="00B41638" w:rsidP="00B41638">
            <w:pPr>
              <w:rPr>
                <w:rFonts w:eastAsia="Times New Roman"/>
              </w:rPr>
            </w:pPr>
          </w:p>
        </w:tc>
      </w:tr>
    </w:tbl>
    <w:p w14:paraId="7D8918AC" w14:textId="2B4117AD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6B24DEDA" w14:textId="77777777" w:rsidTr="00B41638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848D14" w14:textId="77777777" w:rsidR="00B41638" w:rsidRDefault="00B41638" w:rsidP="00B41638">
            <w:pPr>
              <w:pStyle w:val="3"/>
              <w:rPr>
                <w:rFonts w:eastAsia="Times New Roman"/>
              </w:rPr>
            </w:pPr>
            <w:bookmarkStart w:id="73" w:name="_[BK-3]_There_is"/>
            <w:bookmarkEnd w:id="73"/>
            <w:r>
              <w:rPr>
                <w:rFonts w:eastAsia="Times New Roman"/>
              </w:rPr>
              <w:t>[BK-3] </w:t>
            </w:r>
            <w:hyperlink r:id="rId229" w:history="1">
              <w:r>
                <w:rPr>
                  <w:rStyle w:val="Hyperlink"/>
                  <w:rFonts w:eastAsia="Times New Roman"/>
                </w:rPr>
                <w:t xml:space="preserve">There is no compatibility between the web browser and app mobile - advertisement </w:t>
              </w:r>
              <w:r>
                <w:rPr>
                  <w:rStyle w:val="Hyperlink"/>
                  <w:rFonts w:eastAsia="Times New Roman"/>
                  <w:rtl/>
                </w:rPr>
                <w:t>״חוגגים עם המלך״</w:t>
              </w:r>
              <w:r>
                <w:rPr>
                  <w:rStyle w:val="Hyperlink"/>
                  <w:rFonts w:eastAsia="Times New Roman"/>
                </w:rPr>
                <w:t xml:space="preserve"> in page main screen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11/Jul/24  Updated: 18/Jul/24 </w:t>
            </w:r>
          </w:p>
        </w:tc>
      </w:tr>
      <w:tr w:rsidR="00B41638" w14:paraId="446C232E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863FF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4FC60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B41638" w14:paraId="47144B3E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8E629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69349E" w14:textId="77777777" w:rsidR="00B41638" w:rsidRDefault="0050732B" w:rsidP="00B41638">
            <w:pPr>
              <w:rPr>
                <w:rFonts w:eastAsia="Times New Roman"/>
              </w:rPr>
            </w:pPr>
            <w:hyperlink r:id="rId230" w:history="1">
              <w:r w:rsidR="00B41638">
                <w:rPr>
                  <w:rStyle w:val="Hyperlink"/>
                  <w:rFonts w:eastAsia="Times New Roman"/>
                </w:rPr>
                <w:t>Burger King</w:t>
              </w:r>
            </w:hyperlink>
          </w:p>
        </w:tc>
      </w:tr>
      <w:tr w:rsidR="00B41638" w14:paraId="6C58355C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976C0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19297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2FE9796B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03EBC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78232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16B4750C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E3C714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590F7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23FB1538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2703"/>
        <w:gridCol w:w="1802"/>
        <w:gridCol w:w="2703"/>
      </w:tblGrid>
      <w:tr w:rsidR="00B41638" w14:paraId="43BA6391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69C03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00B52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32A70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3DCBA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Low </w:t>
            </w:r>
          </w:p>
        </w:tc>
      </w:tr>
      <w:tr w:rsidR="00B41638" w14:paraId="4B100334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8A775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11DB6A" w14:textId="77777777" w:rsidR="00B41638" w:rsidRDefault="0050732B" w:rsidP="00B41638">
            <w:pPr>
              <w:rPr>
                <w:rFonts w:eastAsia="Times New Roman"/>
              </w:rPr>
            </w:pPr>
            <w:hyperlink r:id="rId231" w:history="1">
              <w:r w:rsidR="00B41638">
                <w:rPr>
                  <w:rStyle w:val="Hyperlink"/>
                  <w:rFonts w:eastAsia="Times New Roman"/>
                </w:rPr>
                <w:t xml:space="preserve">Rita Petrenko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1B46E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7CCEA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B41638" w14:paraId="6C5103BE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57C06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7BFE9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E2A6E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2A6AD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B41638" w14:paraId="120BBFE3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09859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56A52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2497C241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C5A7B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C11D8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2531C21A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04003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893E8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0BE930EB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F0243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AABB8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4569A718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06648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Environment: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47C799" w14:textId="77777777" w:rsidR="00B41638" w:rsidRDefault="00B41638" w:rsidP="00B41638">
            <w:pPr>
              <w:pStyle w:val="NormalWeb"/>
            </w:pPr>
            <w:r>
              <w:t>iOS 17.5.1</w:t>
            </w:r>
          </w:p>
          <w:p w14:paraId="6C4C47C1" w14:textId="7CC0F426" w:rsidR="005562B3" w:rsidRDefault="005562B3" w:rsidP="00B41638">
            <w:pPr>
              <w:pStyle w:val="NormalWeb"/>
              <w:rPr>
                <w:rtl/>
              </w:rPr>
            </w:pPr>
            <w:r>
              <w:t>Android Ver 11: Realme GT Neo2 5G:RMX3370_11_A.098i</w:t>
            </w:r>
          </w:p>
        </w:tc>
      </w:tr>
    </w:tbl>
    <w:p w14:paraId="013C1C37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28F0EF5C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130AF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Attachments: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97E31F" w14:textId="7A3E6578" w:rsidR="00B41638" w:rsidRDefault="005562B3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object w:dxaOrig="1520" w:dyaOrig="985" w14:anchorId="3B22F35C">
                <v:shape id="_x0000_i1029" type="#_x0000_t75" style="width:78pt;height:48pt" o:ole="">
                  <v:imagedata r:id="rId232" o:title=""/>
                </v:shape>
                <o:OLEObject Type="Embed" ProgID="Package" ShapeID="_x0000_i1029" DrawAspect="Icon" ObjectID="_1790159772" r:id="rId233"/>
              </w:object>
            </w:r>
            <w:r>
              <w:rPr>
                <w:rFonts w:eastAsia="Times New Roman"/>
              </w:rPr>
              <w:object w:dxaOrig="1520" w:dyaOrig="985" w14:anchorId="60C42072">
                <v:shape id="_x0000_i1030" type="#_x0000_t75" style="width:78pt;height:48pt" o:ole="">
                  <v:imagedata r:id="rId234" o:title=""/>
                </v:shape>
                <o:OLEObject Type="Embed" ProgID="Package" ShapeID="_x0000_i1030" DrawAspect="Icon" ObjectID="_1790159773" r:id="rId235"/>
              </w:object>
            </w:r>
          </w:p>
        </w:tc>
      </w:tr>
      <w:tr w:rsidR="00B41638" w14:paraId="49C027DC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1B60C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Severity: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0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5BBF2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S4-Minor </w:t>
            </w:r>
          </w:p>
        </w:tc>
      </w:tr>
    </w:tbl>
    <w:p w14:paraId="6BC5F8B6" w14:textId="77777777" w:rsidR="00B41638" w:rsidRDefault="00B41638" w:rsidP="00B41638">
      <w:pPr>
        <w:rPr>
          <w:rFonts w:eastAsia="Times New Roman"/>
        </w:rPr>
      </w:pPr>
    </w:p>
    <w:p w14:paraId="24E35D7F" w14:textId="77777777" w:rsidR="00B41638" w:rsidRDefault="00B41638" w:rsidP="00B41638">
      <w:pPr>
        <w:rPr>
          <w:rFonts w:eastAsia="Times New Roman"/>
        </w:rPr>
      </w:pPr>
    </w:p>
    <w:p w14:paraId="4186A2E2" w14:textId="77777777" w:rsidR="00B41638" w:rsidRDefault="00B41638" w:rsidP="00B41638">
      <w:pPr>
        <w:rPr>
          <w:rFonts w:eastAsia="Times New Roman"/>
        </w:rPr>
      </w:pPr>
    </w:p>
    <w:p w14:paraId="65239875" w14:textId="77777777" w:rsidR="00B41638" w:rsidRDefault="00B41638" w:rsidP="00B41638">
      <w:pPr>
        <w:rPr>
          <w:rFonts w:eastAsia="Times New Roman"/>
        </w:rPr>
      </w:pPr>
    </w:p>
    <w:p w14:paraId="219CB0F9" w14:textId="77777777" w:rsidR="00B41638" w:rsidRDefault="00B41638" w:rsidP="00B41638">
      <w:pPr>
        <w:rPr>
          <w:rFonts w:eastAsia="Times New Roman"/>
        </w:rPr>
      </w:pPr>
    </w:p>
    <w:p w14:paraId="133E0C96" w14:textId="77777777" w:rsidR="00B41638" w:rsidRDefault="00B41638" w:rsidP="00B41638">
      <w:pPr>
        <w:rPr>
          <w:rFonts w:eastAsia="Times New Roman"/>
        </w:rPr>
      </w:pPr>
    </w:p>
    <w:p w14:paraId="33B8497D" w14:textId="77777777" w:rsidR="00B41638" w:rsidRDefault="00B41638" w:rsidP="00B41638">
      <w:pPr>
        <w:rPr>
          <w:rFonts w:eastAsia="Times New Roman"/>
        </w:rPr>
      </w:pPr>
    </w:p>
    <w:p w14:paraId="3FE7FD67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20" w:type="dxa"/>
          <w:left w:w="20" w:type="dxa"/>
          <w:bottom w:w="20" w:type="dxa"/>
          <w:right w:w="20" w:type="dxa"/>
        </w:tblCellMar>
        <w:tblLook w:val="04A0" w:firstRow="1" w:lastRow="0" w:firstColumn="1" w:lastColumn="0" w:noHBand="0" w:noVBand="1"/>
      </w:tblPr>
      <w:tblGrid>
        <w:gridCol w:w="1186"/>
        <w:gridCol w:w="7840"/>
      </w:tblGrid>
      <w:tr w:rsidR="00B41638" w14:paraId="173320CA" w14:textId="77777777" w:rsidTr="00B41638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41F12CB6" w14:textId="77777777" w:rsidR="00B41638" w:rsidRDefault="00B41638" w:rsidP="00B41638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5C4D293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1F7D97E3" w14:textId="77777777" w:rsidR="00B41638" w:rsidRDefault="00B41638" w:rsidP="00B41638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B41638" w14:paraId="1A3A41F0" w14:textId="77777777" w:rsidTr="00B41638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038A347" w14:textId="77777777" w:rsidR="00B41638" w:rsidRPr="00E71D1B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E71D1B">
              <w:rPr>
                <w:b/>
                <w:bCs/>
                <w:color w:val="DE350B"/>
              </w:rPr>
              <w:t>Steps to Reproduce:</w:t>
            </w:r>
          </w:p>
          <w:p w14:paraId="07DC9D09" w14:textId="77777777" w:rsidR="00B41638" w:rsidRPr="004A7B60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4A7B60">
              <w:rPr>
                <w:rFonts w:asciiTheme="minorHAnsi" w:eastAsia="Times New Roman" w:hAnsiTheme="minorHAnsi" w:cstheme="minorBidi"/>
                <w:sz w:val="22"/>
                <w:szCs w:val="22"/>
              </w:rPr>
              <w:t>1.Enter the app: “Burger King” in the mobile.</w:t>
            </w:r>
          </w:p>
          <w:p w14:paraId="35810543" w14:textId="77777777" w:rsidR="00B41638" w:rsidRPr="004A7B60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4A7B60">
              <w:rPr>
                <w:rFonts w:asciiTheme="minorHAnsi" w:eastAsia="Times New Roman" w:hAnsiTheme="minorHAnsi" w:cstheme="minorBidi"/>
                <w:sz w:val="22"/>
                <w:szCs w:val="22"/>
              </w:rPr>
              <w:t>2. The main screen has alternating images.</w:t>
            </w:r>
          </w:p>
          <w:p w14:paraId="31B3AE83" w14:textId="77777777" w:rsidR="00B41638" w:rsidRPr="004A7B60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4A7B60">
              <w:rPr>
                <w:rFonts w:asciiTheme="minorHAnsi" w:eastAsia="Times New Roman" w:hAnsiTheme="minorHAnsi" w:cstheme="minorBidi"/>
                <w:sz w:val="22"/>
                <w:szCs w:val="22"/>
              </w:rPr>
              <w:t>3. Each image represents an advertisement. For example:</w:t>
            </w:r>
          </w:p>
          <w:p w14:paraId="553AA2E4" w14:textId="77777777" w:rsidR="00B41638" w:rsidRPr="004A7B60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4A7B60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״חוגגים עם המלך</w:t>
            </w:r>
            <w:r w:rsidRPr="004A7B60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. </w:t>
            </w:r>
            <w:r w:rsidRPr="004A7B60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חוגגים יומולדת</w:t>
            </w:r>
            <w:r w:rsidRPr="004A7B60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/ </w:t>
            </w:r>
            <w:r w:rsidRPr="004A7B60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מארגנים חתונה</w:t>
            </w:r>
            <w:r w:rsidRPr="004A7B60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/ </w:t>
            </w:r>
            <w:r w:rsidRPr="004A7B60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מתכננים אירוע חברה</w:t>
            </w:r>
            <w:r w:rsidRPr="004A7B60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- </w:t>
            </w:r>
            <w:r w:rsidRPr="004A7B60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תקראו לנו לבוא ותשמחו את האורחים שלכם</w:t>
            </w:r>
            <w:r w:rsidRPr="004A7B60">
              <w:rPr>
                <w:rFonts w:asciiTheme="minorHAnsi" w:eastAsia="Times New Roman" w:hAnsiTheme="minorHAnsi" w:cstheme="minorBidi"/>
                <w:sz w:val="22"/>
                <w:szCs w:val="22"/>
              </w:rPr>
              <w:t>.</w:t>
            </w:r>
          </w:p>
          <w:p w14:paraId="4587F3B9" w14:textId="77777777" w:rsidR="00B41638" w:rsidRPr="004A7B60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4A7B60">
              <w:rPr>
                <w:rFonts w:asciiTheme="minorHAnsi" w:eastAsia="Times New Roman" w:hAnsiTheme="minorHAnsi" w:cstheme="minorBidi"/>
                <w:sz w:val="22"/>
                <w:szCs w:val="22"/>
              </w:rPr>
              <w:t>4. Click on the screen when the advertisement appears- nothing happens.</w:t>
            </w:r>
          </w:p>
          <w:p w14:paraId="0B9DD375" w14:textId="77777777" w:rsidR="00B41638" w:rsidRPr="004A7B60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4A7B60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5.Open the mobile browser-you can click on the screen when this advertisement appears- lead me the screen </w:t>
            </w:r>
            <w:r w:rsidRPr="004A7B60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״אירועים בברגר קינג״</w:t>
            </w:r>
            <w:r w:rsidRPr="004A7B60">
              <w:rPr>
                <w:rFonts w:asciiTheme="minorHAnsi" w:eastAsia="Times New Roman" w:hAnsiTheme="minorHAnsi" w:cstheme="minorBidi"/>
                <w:sz w:val="22"/>
                <w:szCs w:val="22"/>
              </w:rPr>
              <w:t>.</w:t>
            </w:r>
          </w:p>
          <w:p w14:paraId="40C5DB6A" w14:textId="77777777" w:rsidR="00B41638" w:rsidRPr="00E71D1B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E71D1B">
              <w:rPr>
                <w:b/>
                <w:bCs/>
                <w:color w:val="DE350B"/>
              </w:rPr>
              <w:t>Actual Result:</w:t>
            </w:r>
          </w:p>
          <w:p w14:paraId="017F35EC" w14:textId="77777777" w:rsidR="00B41638" w:rsidRPr="004A7B60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4A7B60">
              <w:rPr>
                <w:rFonts w:asciiTheme="minorHAnsi" w:eastAsia="Times New Roman" w:hAnsiTheme="minorHAnsi" w:cstheme="minorBidi"/>
                <w:sz w:val="22"/>
                <w:szCs w:val="22"/>
              </w:rPr>
              <w:t>There is no compatibility between the web browser and app mobile.</w:t>
            </w:r>
          </w:p>
          <w:p w14:paraId="08444BFF" w14:textId="77777777" w:rsidR="00B41638" w:rsidRPr="00E71D1B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E71D1B">
              <w:rPr>
                <w:b/>
                <w:bCs/>
                <w:color w:val="DE350B"/>
              </w:rPr>
              <w:t>Expected Result:</w:t>
            </w:r>
          </w:p>
          <w:p w14:paraId="3F241E06" w14:textId="77777777" w:rsidR="00B41638" w:rsidRPr="004A7B60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4A7B60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Click on the screen when the advertisement - </w:t>
            </w:r>
            <w:r w:rsidRPr="004A7B60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 xml:space="preserve">״ חוגגים עם המלך </w:t>
            </w:r>
            <w:r w:rsidRPr="004A7B60">
              <w:rPr>
                <w:rFonts w:asciiTheme="minorHAnsi" w:eastAsia="Times New Roman" w:hAnsiTheme="minorHAnsi" w:cstheme="minorBidi"/>
                <w:sz w:val="22"/>
                <w:szCs w:val="22"/>
              </w:rPr>
              <w:t>*</w:t>
            </w:r>
            <w:r w:rsidRPr="004A7B60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״</w:t>
            </w:r>
            <w:r w:rsidRPr="004A7B60">
              <w:rPr>
                <w:rFonts w:asciiTheme="minorHAnsi" w:eastAsia="Times New Roman" w:hAnsiTheme="minorHAnsi" w:cstheme="minorBidi"/>
                <w:sz w:val="22"/>
                <w:szCs w:val="22"/>
              </w:rPr>
              <w:t>appears - it will hyperlink you to *</w:t>
            </w:r>
            <w:r w:rsidRPr="004A7B60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״אירועים בברגר קינג״</w:t>
            </w:r>
            <w:r w:rsidRPr="004A7B60">
              <w:rPr>
                <w:rFonts w:asciiTheme="minorHAnsi" w:eastAsia="Times New Roman" w:hAnsiTheme="minorHAnsi" w:cstheme="minorBidi"/>
                <w:sz w:val="22"/>
                <w:szCs w:val="22"/>
              </w:rPr>
              <w:t>.</w:t>
            </w:r>
          </w:p>
          <w:p w14:paraId="67A0ADD9" w14:textId="77777777" w:rsidR="00B41638" w:rsidRDefault="00B41638" w:rsidP="00B41638">
            <w:pPr>
              <w:rPr>
                <w:rFonts w:eastAsia="Times New Roman"/>
              </w:rPr>
            </w:pPr>
          </w:p>
        </w:tc>
      </w:tr>
    </w:tbl>
    <w:p w14:paraId="48006170" w14:textId="78C4342C" w:rsidR="00B41638" w:rsidRDefault="00B41638" w:rsidP="00B41638">
      <w:pPr>
        <w:rPr>
          <w:rFonts w:eastAsia="Times New Roman"/>
        </w:rPr>
      </w:pPr>
    </w:p>
    <w:p w14:paraId="51A6E9F1" w14:textId="77777777" w:rsidR="00B41638" w:rsidRDefault="00B41638" w:rsidP="00B41638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6DD537AB" w14:textId="77777777" w:rsidTr="00B41638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699DBE" w14:textId="77777777" w:rsidR="00B41638" w:rsidRDefault="00B41638" w:rsidP="00B41638">
            <w:pPr>
              <w:pStyle w:val="3"/>
              <w:rPr>
                <w:rFonts w:eastAsia="Times New Roman"/>
              </w:rPr>
            </w:pPr>
            <w:bookmarkStart w:id="74" w:name="_[BK-2]_Attaching_a"/>
            <w:bookmarkEnd w:id="74"/>
            <w:r>
              <w:rPr>
                <w:rFonts w:eastAsia="Times New Roman"/>
              </w:rPr>
              <w:t>[BK-2] </w:t>
            </w:r>
            <w:hyperlink r:id="rId236" w:history="1">
              <w:r>
                <w:rPr>
                  <w:rStyle w:val="Hyperlink"/>
                  <w:rFonts w:eastAsia="Times New Roman"/>
                </w:rPr>
                <w:t>Attaching a photo does not work in "</w:t>
              </w:r>
              <w:r>
                <w:rPr>
                  <w:rStyle w:val="Hyperlink"/>
                  <w:rFonts w:eastAsia="Times New Roman"/>
                  <w:rtl/>
                </w:rPr>
                <w:t>צור קשר</w:t>
              </w:r>
              <w:r>
                <w:rPr>
                  <w:rStyle w:val="Hyperlink"/>
                  <w:rFonts w:eastAsia="Times New Roman"/>
                </w:rPr>
                <w:t>"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11/Jul/24  Updated: 12/Jul/24 </w:t>
            </w:r>
          </w:p>
        </w:tc>
      </w:tr>
      <w:tr w:rsidR="00B41638" w14:paraId="054B3CDB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C59D6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350D4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B41638" w14:paraId="6497DD98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6A4BC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EA60FF" w14:textId="77777777" w:rsidR="00B41638" w:rsidRDefault="0050732B" w:rsidP="00B41638">
            <w:pPr>
              <w:rPr>
                <w:rFonts w:eastAsia="Times New Roman"/>
              </w:rPr>
            </w:pPr>
            <w:hyperlink r:id="rId237" w:history="1">
              <w:r w:rsidR="00B41638">
                <w:rPr>
                  <w:rStyle w:val="Hyperlink"/>
                  <w:rFonts w:eastAsia="Times New Roman"/>
                </w:rPr>
                <w:t>Burger King</w:t>
              </w:r>
            </w:hyperlink>
          </w:p>
        </w:tc>
      </w:tr>
      <w:tr w:rsidR="00B41638" w14:paraId="2E734AE3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1CEA95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60323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71017D3C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0CB75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E1518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1177E872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2E54C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77BC1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401D1D54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2703"/>
        <w:gridCol w:w="1802"/>
        <w:gridCol w:w="2703"/>
      </w:tblGrid>
      <w:tr w:rsidR="00B41638" w14:paraId="61F36A8D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FAF70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E3CDB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58B1B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A67C1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Medium </w:t>
            </w:r>
          </w:p>
        </w:tc>
      </w:tr>
      <w:tr w:rsidR="00B41638" w14:paraId="2E435B60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4B882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B30D58" w14:textId="77777777" w:rsidR="00B41638" w:rsidRDefault="0050732B" w:rsidP="00B41638">
            <w:pPr>
              <w:rPr>
                <w:rFonts w:eastAsia="Times New Roman"/>
              </w:rPr>
            </w:pPr>
            <w:hyperlink r:id="rId238" w:history="1">
              <w:r w:rsidR="00B41638">
                <w:rPr>
                  <w:rStyle w:val="Hyperlink"/>
                  <w:rFonts w:eastAsia="Times New Roman"/>
                </w:rPr>
                <w:t xml:space="preserve">Rita Petrenko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13C64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A98AED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B41638" w14:paraId="25FE1BDA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152AF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1E55AA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C9585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4EC59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B41638" w14:paraId="13CAAD06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7F3B4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13199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083F1E37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5C84D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61E94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3366FCF4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76DA2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9BF08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088DD9A9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02DFE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557C4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5F5C1451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E3D36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Environment: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31FA4B" w14:textId="77777777" w:rsidR="00B41638" w:rsidRDefault="00B41638" w:rsidP="00B41638">
            <w:pPr>
              <w:pStyle w:val="NormalWeb"/>
            </w:pPr>
            <w:r>
              <w:t>Android Ver 11: Realme GT Neo2 5G:RMX3370_11_A.098i</w:t>
            </w:r>
          </w:p>
        </w:tc>
      </w:tr>
    </w:tbl>
    <w:p w14:paraId="6A84580A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236ADFA5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32780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Attachments: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34BE0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anchor distT="0" distB="0" distL="114300" distR="114300" simplePos="0" relativeHeight="251716608" behindDoc="0" locked="0" layoutInCell="1" allowOverlap="1" wp14:anchorId="1923A9AD" wp14:editId="4BBB69A1">
                  <wp:simplePos x="0" y="0"/>
                  <wp:positionH relativeFrom="column">
                    <wp:posOffset>-14605</wp:posOffset>
                  </wp:positionH>
                  <wp:positionV relativeFrom="page">
                    <wp:posOffset>521335</wp:posOffset>
                  </wp:positionV>
                  <wp:extent cx="1633855" cy="3661410"/>
                  <wp:effectExtent l="0" t="0" r="4445" b="0"/>
                  <wp:wrapTopAndBottom/>
                  <wp:docPr id="125" name="תמונה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bug 2.jfif"/>
                          <pic:cNvPicPr/>
                        </pic:nvPicPr>
                        <pic:blipFill>
                          <a:blip r:embed="rId2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3855" cy="3661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41638" w14:paraId="4C09270B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12934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Severity: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C00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A82E6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S3-Major </w:t>
            </w:r>
          </w:p>
        </w:tc>
      </w:tr>
    </w:tbl>
    <w:p w14:paraId="054A2C4F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20" w:type="dxa"/>
          <w:left w:w="20" w:type="dxa"/>
          <w:bottom w:w="20" w:type="dxa"/>
          <w:right w:w="20" w:type="dxa"/>
        </w:tblCellMar>
        <w:tblLook w:val="04A0" w:firstRow="1" w:lastRow="0" w:firstColumn="1" w:lastColumn="0" w:noHBand="0" w:noVBand="1"/>
      </w:tblPr>
      <w:tblGrid>
        <w:gridCol w:w="1186"/>
        <w:gridCol w:w="7840"/>
      </w:tblGrid>
      <w:tr w:rsidR="00B41638" w14:paraId="7EBD19BA" w14:textId="77777777" w:rsidTr="00B41638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099293BE" w14:textId="77777777" w:rsidR="00B41638" w:rsidRDefault="00B41638" w:rsidP="00B41638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573A9D9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3790E663" w14:textId="77777777" w:rsidR="00B41638" w:rsidRDefault="00B41638" w:rsidP="00B41638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B41638" w14:paraId="1018517F" w14:textId="77777777" w:rsidTr="00B41638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CE33A82" w14:textId="77777777" w:rsidR="00B41638" w:rsidRPr="00E71D1B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E71D1B">
              <w:rPr>
                <w:b/>
                <w:bCs/>
                <w:color w:val="DE350B"/>
              </w:rPr>
              <w:t>Steps to Reproduce:</w:t>
            </w:r>
          </w:p>
          <w:p w14:paraId="44485F33" w14:textId="6AD95342" w:rsidR="00B41638" w:rsidRDefault="000C28B2" w:rsidP="000C28B2">
            <w:pPr>
              <w:spacing w:before="100" w:beforeAutospacing="1" w:after="100" w:afterAutospacing="1" w:line="240" w:lineRule="auto"/>
              <w:ind w:left="360"/>
              <w:rPr>
                <w:rFonts w:eastAsia="Times New Roman"/>
              </w:rPr>
            </w:pPr>
            <w:r>
              <w:rPr>
                <w:rFonts w:eastAsia="Times New Roman"/>
              </w:rPr>
              <w:t>1.</w:t>
            </w:r>
            <w:r w:rsidR="00B41638">
              <w:rPr>
                <w:rFonts w:eastAsia="Times New Roman"/>
              </w:rPr>
              <w:t>Enter the application “Burger King” on the Mobile.</w:t>
            </w:r>
          </w:p>
          <w:p w14:paraId="2778F66E" w14:textId="2C44EA32" w:rsidR="00B41638" w:rsidRDefault="000C28B2" w:rsidP="000C28B2">
            <w:pPr>
              <w:spacing w:before="100" w:beforeAutospacing="1" w:after="100" w:afterAutospacing="1" w:line="240" w:lineRule="auto"/>
              <w:ind w:left="360"/>
              <w:rPr>
                <w:rFonts w:eastAsia="Times New Roman"/>
              </w:rPr>
            </w:pPr>
            <w:r>
              <w:rPr>
                <w:rFonts w:eastAsia="Times New Roman"/>
              </w:rPr>
              <w:t>2.</w:t>
            </w:r>
            <w:r w:rsidR="00B41638">
              <w:rPr>
                <w:rFonts w:eastAsia="Times New Roman"/>
              </w:rPr>
              <w:t xml:space="preserve">Click the three stripes on the top </w:t>
            </w:r>
            <w:r w:rsidR="006568A9">
              <w:rPr>
                <w:rFonts w:eastAsia="Times New Roman"/>
              </w:rPr>
              <w:t>right.</w:t>
            </w:r>
          </w:p>
          <w:p w14:paraId="669297B3" w14:textId="5DDE17D3" w:rsidR="00B41638" w:rsidRDefault="000C28B2" w:rsidP="000C28B2">
            <w:pPr>
              <w:spacing w:before="100" w:beforeAutospacing="1" w:after="100" w:afterAutospacing="1" w:line="240" w:lineRule="auto"/>
              <w:ind w:left="360"/>
              <w:rPr>
                <w:rFonts w:eastAsia="Times New Roman"/>
              </w:rPr>
            </w:pPr>
            <w:r>
              <w:rPr>
                <w:rFonts w:eastAsia="Times New Roman"/>
              </w:rPr>
              <w:t>3.</w:t>
            </w:r>
            <w:r w:rsidR="00B41638">
              <w:rPr>
                <w:rFonts w:eastAsia="Times New Roman"/>
              </w:rPr>
              <w:t>Select '</w:t>
            </w:r>
            <w:r w:rsidR="00B41638">
              <w:rPr>
                <w:rFonts w:eastAsia="Times New Roman"/>
                <w:rtl/>
              </w:rPr>
              <w:t>יצירת קשר</w:t>
            </w:r>
            <w:r w:rsidR="00B41638">
              <w:rPr>
                <w:rFonts w:eastAsia="Times New Roman"/>
              </w:rPr>
              <w:t>'.</w:t>
            </w:r>
          </w:p>
          <w:p w14:paraId="200A665E" w14:textId="4EA6F4F3" w:rsidR="000661CD" w:rsidRPr="000C28B2" w:rsidRDefault="000C28B2" w:rsidP="000C28B2">
            <w:pPr>
              <w:spacing w:before="100" w:beforeAutospacing="1" w:after="100" w:afterAutospacing="1" w:line="240" w:lineRule="auto"/>
              <w:ind w:left="360"/>
              <w:rPr>
                <w:rFonts w:eastAsia="Times New Roman"/>
              </w:rPr>
            </w:pPr>
            <w:r>
              <w:rPr>
                <w:rFonts w:eastAsia="Times New Roman"/>
              </w:rPr>
              <w:t>4.</w:t>
            </w:r>
            <w:r w:rsidR="00B41638">
              <w:rPr>
                <w:rFonts w:eastAsia="Times New Roman"/>
              </w:rPr>
              <w:t>Scroll down to the image attachment heading.</w:t>
            </w:r>
          </w:p>
          <w:p w14:paraId="6CB06A90" w14:textId="5ABE9EC7" w:rsidR="00B41638" w:rsidRPr="000C28B2" w:rsidRDefault="000C28B2" w:rsidP="000C28B2">
            <w:pPr>
              <w:spacing w:before="100" w:beforeAutospacing="1" w:after="100" w:afterAutospacing="1" w:line="240" w:lineRule="auto"/>
              <w:ind w:left="360"/>
              <w:rPr>
                <w:rFonts w:eastAsia="Times New Roman"/>
              </w:rPr>
            </w:pPr>
            <w:r>
              <w:rPr>
                <w:rFonts w:eastAsia="Times New Roman"/>
              </w:rPr>
              <w:t>5.</w:t>
            </w:r>
            <w:r w:rsidR="00B41638" w:rsidRPr="000C28B2">
              <w:rPr>
                <w:rFonts w:eastAsia="Times New Roman"/>
              </w:rPr>
              <w:t>Click on “</w:t>
            </w:r>
            <w:r w:rsidR="00B41638" w:rsidRPr="000C28B2">
              <w:rPr>
                <w:rFonts w:eastAsia="Times New Roman"/>
                <w:rtl/>
              </w:rPr>
              <w:t>לחץ כאן לבחירת תמונה</w:t>
            </w:r>
            <w:r w:rsidR="00B41638" w:rsidRPr="000C28B2">
              <w:rPr>
                <w:rFonts w:eastAsia="Times New Roman"/>
              </w:rPr>
              <w:t>” field.</w:t>
            </w:r>
          </w:p>
          <w:p w14:paraId="46F518B0" w14:textId="77777777" w:rsidR="00B41638" w:rsidRPr="00E71D1B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E71D1B">
              <w:rPr>
                <w:b/>
                <w:bCs/>
                <w:color w:val="DE350B"/>
              </w:rPr>
              <w:t>Actual Result:</w:t>
            </w:r>
          </w:p>
          <w:p w14:paraId="43C0F3E0" w14:textId="77777777" w:rsidR="00B41638" w:rsidRPr="0039610D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39610D">
              <w:rPr>
                <w:rFonts w:asciiTheme="minorHAnsi" w:eastAsia="Times New Roman" w:hAnsiTheme="minorHAnsi" w:cstheme="minorBidi"/>
                <w:sz w:val="22"/>
                <w:szCs w:val="22"/>
              </w:rPr>
              <w:t>Attaching a photo does not work in "</w:t>
            </w:r>
            <w:r w:rsidRPr="0039610D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צור קשר</w:t>
            </w:r>
            <w:r w:rsidRPr="0039610D">
              <w:rPr>
                <w:rFonts w:asciiTheme="minorHAnsi" w:eastAsia="Times New Roman" w:hAnsiTheme="minorHAnsi" w:cstheme="minorBidi"/>
                <w:sz w:val="22"/>
                <w:szCs w:val="22"/>
              </w:rPr>
              <w:t>”.</w:t>
            </w:r>
          </w:p>
          <w:p w14:paraId="5C58AD58" w14:textId="77777777" w:rsidR="00B41638" w:rsidRPr="00E71D1B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E71D1B">
              <w:rPr>
                <w:b/>
                <w:bCs/>
                <w:color w:val="DE350B"/>
              </w:rPr>
              <w:t>Expected Result:</w:t>
            </w:r>
          </w:p>
          <w:p w14:paraId="50FEE20F" w14:textId="75B54D71" w:rsidR="00B41638" w:rsidRPr="0039610D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39610D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There will </w:t>
            </w:r>
            <w:r w:rsidR="006568A9" w:rsidRPr="0039610D">
              <w:rPr>
                <w:rFonts w:asciiTheme="minorHAnsi" w:eastAsia="Times New Roman" w:hAnsiTheme="minorHAnsi" w:cstheme="minorBidi"/>
                <w:sz w:val="22"/>
                <w:szCs w:val="22"/>
              </w:rPr>
              <w:t>be</w:t>
            </w:r>
            <w:r w:rsidRPr="0039610D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 an option to add a photo.</w:t>
            </w:r>
          </w:p>
          <w:p w14:paraId="5D33322A" w14:textId="77777777" w:rsidR="00B41638" w:rsidRDefault="00B41638" w:rsidP="00B41638">
            <w:pPr>
              <w:rPr>
                <w:rFonts w:eastAsia="Times New Roman"/>
              </w:rPr>
            </w:pPr>
          </w:p>
        </w:tc>
      </w:tr>
    </w:tbl>
    <w:p w14:paraId="34C45901" w14:textId="1F1DA1E1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27BADCEB" w14:textId="77777777" w:rsidTr="00B41638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975593" w14:textId="77777777" w:rsidR="00B41638" w:rsidRDefault="00B41638" w:rsidP="00B41638">
            <w:pPr>
              <w:pStyle w:val="3"/>
              <w:rPr>
                <w:rFonts w:eastAsia="Times New Roman"/>
              </w:rPr>
            </w:pPr>
            <w:bookmarkStart w:id="75" w:name="_[BK-1]_No_error"/>
            <w:bookmarkEnd w:id="75"/>
            <w:r>
              <w:rPr>
                <w:rFonts w:eastAsia="Times New Roman"/>
              </w:rPr>
              <w:t>[BK-1] </w:t>
            </w:r>
            <w:hyperlink r:id="rId240" w:history="1">
              <w:r>
                <w:rPr>
                  <w:rStyle w:val="Hyperlink"/>
                  <w:rFonts w:eastAsia="Times New Roman"/>
                </w:rPr>
                <w:t xml:space="preserve">No error message appeared when entering a username with characters in page </w:t>
              </w:r>
              <w:r>
                <w:rPr>
                  <w:rStyle w:val="Hyperlink"/>
                  <w:rFonts w:eastAsia="Times New Roman"/>
                  <w:rtl/>
                </w:rPr>
                <w:t>התחברות לאתר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11/Jul/24  Updated: 11/Jul/24 </w:t>
            </w:r>
          </w:p>
        </w:tc>
      </w:tr>
      <w:tr w:rsidR="00B41638" w14:paraId="0A1368E4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B9E83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0EF68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B41638" w14:paraId="0E59DA32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ABA4E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E13277" w14:textId="77777777" w:rsidR="00B41638" w:rsidRDefault="0050732B" w:rsidP="00B41638">
            <w:pPr>
              <w:rPr>
                <w:rFonts w:eastAsia="Times New Roman"/>
              </w:rPr>
            </w:pPr>
            <w:hyperlink r:id="rId241" w:history="1">
              <w:r w:rsidR="00B41638">
                <w:rPr>
                  <w:rStyle w:val="Hyperlink"/>
                  <w:rFonts w:eastAsia="Times New Roman"/>
                </w:rPr>
                <w:t>Burger King</w:t>
              </w:r>
            </w:hyperlink>
          </w:p>
        </w:tc>
      </w:tr>
      <w:tr w:rsidR="00B41638" w14:paraId="42D33BFE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14774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307A5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67891D51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B162E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2D0E43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4606FD99" w14:textId="77777777" w:rsidTr="00B41638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36ABB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66EFB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153BA050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2703"/>
        <w:gridCol w:w="1802"/>
        <w:gridCol w:w="2703"/>
      </w:tblGrid>
      <w:tr w:rsidR="00B41638" w14:paraId="62B3681A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81ECB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62DF2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18B21E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75EA89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Low </w:t>
            </w:r>
          </w:p>
        </w:tc>
      </w:tr>
      <w:tr w:rsidR="00B41638" w14:paraId="42956AD0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ADA19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1CBFCB" w14:textId="77777777" w:rsidR="00B41638" w:rsidRDefault="0050732B" w:rsidP="00B41638">
            <w:pPr>
              <w:rPr>
                <w:rFonts w:eastAsia="Times New Roman"/>
              </w:rPr>
            </w:pPr>
            <w:hyperlink r:id="rId242" w:history="1">
              <w:r w:rsidR="00B41638">
                <w:rPr>
                  <w:rStyle w:val="Hyperlink"/>
                  <w:rFonts w:eastAsia="Times New Roman"/>
                  <w:rtl/>
                </w:rPr>
                <w:t xml:space="preserve">יובל דוידוב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F6D9D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0EDF3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B41638" w14:paraId="786D1630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2F8BB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11049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E9E568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12846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B41638" w14:paraId="2D219790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F91BF1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B1915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B41638" w14:paraId="6C82B505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C04AF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082BBC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6F12821B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67660B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C29D1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5978E3A0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162977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41842F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B41638" w14:paraId="177F152B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C16830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Environment: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C6C4F7" w14:textId="77777777" w:rsidR="00B41638" w:rsidRDefault="00B41638" w:rsidP="00B41638">
            <w:pPr>
              <w:pStyle w:val="NormalWeb"/>
            </w:pPr>
            <w:r>
              <w:t>iOS 17.5.1</w:t>
            </w:r>
          </w:p>
        </w:tc>
      </w:tr>
      <w:tr w:rsidR="00B41638" w14:paraId="0307AD31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5BD982" w14:textId="77777777" w:rsidR="00B41638" w:rsidRPr="00EB40A9" w:rsidRDefault="00B41638" w:rsidP="00B41638">
            <w:pPr>
              <w:rPr>
                <w:rFonts w:eastAsia="Times New Roman"/>
                <w:b/>
                <w:bCs/>
              </w:rPr>
            </w:pPr>
            <w:r>
              <w:rPr>
                <w:rFonts w:eastAsia="Times New Roman"/>
                <w:b/>
                <w:bCs/>
              </w:rPr>
              <w:t>Attachments:</w:t>
            </w:r>
            <w:r w:rsidRPr="00EB40A9">
              <w:rPr>
                <w:rFonts w:eastAsia="Times New Roman"/>
                <w:b/>
                <w:bCs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B3FD42" w14:textId="77777777" w:rsidR="00B41638" w:rsidRPr="00EB40A9" w:rsidRDefault="00B41638" w:rsidP="00B41638">
            <w:pPr>
              <w:pStyle w:val="NormalWeb"/>
            </w:pPr>
            <w:r>
              <w:rPr>
                <w:noProof/>
              </w:rPr>
              <w:drawing>
                <wp:inline distT="0" distB="0" distL="0" distR="0" wp14:anchorId="5D04C30C" wp14:editId="34534C66">
                  <wp:extent cx="2133600" cy="4187757"/>
                  <wp:effectExtent l="0" t="0" r="0" b="3810"/>
                  <wp:docPr id="127" name="תמונה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bug 1.png"/>
                          <pic:cNvPicPr/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2954" cy="4206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8BD211" w14:textId="77777777" w:rsidR="00B41638" w:rsidRDefault="00B41638" w:rsidP="00B41638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2"/>
        <w:gridCol w:w="7208"/>
      </w:tblGrid>
      <w:tr w:rsidR="00B41638" w14:paraId="37C78003" w14:textId="77777777" w:rsidTr="00B41638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06C8E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Severity: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BDD6EE" w:themeFill="accent5" w:themeFillTint="66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55C732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S5-Low </w:t>
            </w:r>
          </w:p>
        </w:tc>
      </w:tr>
    </w:tbl>
    <w:p w14:paraId="2E0CA3CD" w14:textId="23BC279C" w:rsidR="00D16FE4" w:rsidRDefault="00D16FE4" w:rsidP="00B41638">
      <w:pPr>
        <w:rPr>
          <w:rFonts w:eastAsia="Times New Roman"/>
        </w:rPr>
      </w:pPr>
    </w:p>
    <w:p w14:paraId="04483EED" w14:textId="62A2C6DD" w:rsidR="00A3773B" w:rsidRDefault="00A3773B" w:rsidP="00B41638">
      <w:pPr>
        <w:rPr>
          <w:rFonts w:eastAsia="Times New Roman"/>
        </w:rPr>
      </w:pPr>
    </w:p>
    <w:p w14:paraId="19B3F20A" w14:textId="275936BC" w:rsidR="00A3773B" w:rsidRDefault="00A3773B" w:rsidP="00B41638">
      <w:pPr>
        <w:rPr>
          <w:rFonts w:eastAsia="Times New Roman"/>
        </w:rPr>
      </w:pPr>
    </w:p>
    <w:p w14:paraId="2495A09E" w14:textId="1B3F8A78" w:rsidR="00A3773B" w:rsidRDefault="00A3773B" w:rsidP="00B41638">
      <w:pPr>
        <w:rPr>
          <w:rFonts w:eastAsia="Times New Roman"/>
        </w:rPr>
      </w:pPr>
    </w:p>
    <w:p w14:paraId="6FAFD27E" w14:textId="472B0EC1" w:rsidR="00A3773B" w:rsidRDefault="00A3773B" w:rsidP="00B41638">
      <w:pPr>
        <w:rPr>
          <w:rFonts w:eastAsia="Times New Roman"/>
        </w:rPr>
      </w:pPr>
    </w:p>
    <w:p w14:paraId="59E1DA01" w14:textId="487534AD" w:rsidR="00A3773B" w:rsidRDefault="00A3773B" w:rsidP="00B41638">
      <w:pPr>
        <w:rPr>
          <w:rFonts w:eastAsia="Times New Roman"/>
        </w:rPr>
      </w:pPr>
    </w:p>
    <w:p w14:paraId="5372A24B" w14:textId="6FC90217" w:rsidR="00A3773B" w:rsidRDefault="00A3773B" w:rsidP="00B41638">
      <w:pPr>
        <w:rPr>
          <w:rFonts w:eastAsia="Times New Roman"/>
        </w:rPr>
      </w:pPr>
    </w:p>
    <w:p w14:paraId="0D622D4F" w14:textId="0A70FA68" w:rsidR="00A3773B" w:rsidRDefault="00A3773B" w:rsidP="00B41638">
      <w:pPr>
        <w:rPr>
          <w:rFonts w:eastAsia="Times New Roman"/>
        </w:rPr>
      </w:pPr>
    </w:p>
    <w:p w14:paraId="2B431EEE" w14:textId="49065E50" w:rsidR="00A3773B" w:rsidRDefault="00A3773B" w:rsidP="00B41638">
      <w:pPr>
        <w:rPr>
          <w:rFonts w:eastAsia="Times New Roman"/>
        </w:rPr>
      </w:pPr>
    </w:p>
    <w:p w14:paraId="145CF257" w14:textId="4CC9ADD3" w:rsidR="00A3773B" w:rsidRDefault="00A3773B" w:rsidP="00B41638">
      <w:pPr>
        <w:rPr>
          <w:rFonts w:eastAsia="Times New Roman"/>
        </w:rPr>
      </w:pPr>
    </w:p>
    <w:p w14:paraId="701E56A9" w14:textId="56EF7785" w:rsidR="00A3773B" w:rsidRDefault="00A3773B" w:rsidP="00B41638">
      <w:pPr>
        <w:rPr>
          <w:rFonts w:eastAsia="Times New Roman"/>
        </w:rPr>
      </w:pPr>
    </w:p>
    <w:p w14:paraId="3BC91956" w14:textId="2CDDC0ED" w:rsidR="00A3773B" w:rsidRDefault="00A3773B" w:rsidP="00B41638">
      <w:pPr>
        <w:rPr>
          <w:rFonts w:eastAsia="Times New Roman"/>
        </w:rPr>
      </w:pPr>
    </w:p>
    <w:p w14:paraId="523EFEEA" w14:textId="55C64766" w:rsidR="00A3773B" w:rsidRDefault="00A3773B" w:rsidP="00B41638">
      <w:pPr>
        <w:rPr>
          <w:rFonts w:eastAsia="Times New Roman"/>
        </w:rPr>
      </w:pPr>
    </w:p>
    <w:p w14:paraId="32ADFF94" w14:textId="77777777" w:rsidR="00A3773B" w:rsidRDefault="00A3773B" w:rsidP="00B41638">
      <w:pPr>
        <w:rPr>
          <w:rFonts w:eastAsia="Times New Roman"/>
          <w:rtl/>
        </w:rPr>
      </w:pPr>
    </w:p>
    <w:p w14:paraId="0A68D8E9" w14:textId="7356210F" w:rsidR="00D16FE4" w:rsidRDefault="00D16FE4" w:rsidP="00B41638">
      <w:pPr>
        <w:rPr>
          <w:rFonts w:eastAsia="Times New Roman"/>
          <w:rtl/>
        </w:rPr>
      </w:pPr>
    </w:p>
    <w:p w14:paraId="4A3F220D" w14:textId="77777777" w:rsidR="00D16FE4" w:rsidRDefault="00D16FE4" w:rsidP="00B41638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20" w:type="dxa"/>
          <w:left w:w="20" w:type="dxa"/>
          <w:bottom w:w="20" w:type="dxa"/>
          <w:right w:w="20" w:type="dxa"/>
        </w:tblCellMar>
        <w:tblLook w:val="04A0" w:firstRow="1" w:lastRow="0" w:firstColumn="1" w:lastColumn="0" w:noHBand="0" w:noVBand="1"/>
      </w:tblPr>
      <w:tblGrid>
        <w:gridCol w:w="1186"/>
        <w:gridCol w:w="7840"/>
      </w:tblGrid>
      <w:tr w:rsidR="00B41638" w14:paraId="3C4C4582" w14:textId="77777777" w:rsidTr="00B41638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5E22A802" w14:textId="77777777" w:rsidR="00B41638" w:rsidRDefault="00B41638" w:rsidP="00B41638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72943F46" w14:textId="77777777" w:rsidR="00B41638" w:rsidRDefault="00B41638" w:rsidP="00B41638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5513676A" w14:textId="77777777" w:rsidR="00B41638" w:rsidRDefault="00B41638" w:rsidP="00B41638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B41638" w14:paraId="1BE5A5E4" w14:textId="77777777" w:rsidTr="00B41638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4732985" w14:textId="77777777" w:rsidR="00B41638" w:rsidRPr="00E71D1B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E71D1B">
              <w:rPr>
                <w:b/>
                <w:bCs/>
                <w:color w:val="DE350B"/>
              </w:rPr>
              <w:t>Steps to Reproduce:</w:t>
            </w:r>
          </w:p>
          <w:p w14:paraId="310CAF41" w14:textId="77777777" w:rsidR="00B41638" w:rsidRPr="00974D1C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74D1C">
              <w:rPr>
                <w:rFonts w:asciiTheme="minorHAnsi" w:eastAsia="Times New Roman" w:hAnsiTheme="minorHAnsi" w:cstheme="minorBidi"/>
                <w:sz w:val="22"/>
                <w:szCs w:val="22"/>
              </w:rPr>
              <w:t>1.Enter the app: “Burger King”.</w:t>
            </w:r>
          </w:p>
          <w:p w14:paraId="4EAC2595" w14:textId="77777777" w:rsidR="00B41638" w:rsidRPr="00974D1C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74D1C">
              <w:rPr>
                <w:rFonts w:asciiTheme="minorHAnsi" w:eastAsia="Times New Roman" w:hAnsiTheme="minorHAnsi" w:cstheme="minorBidi"/>
                <w:sz w:val="22"/>
                <w:szCs w:val="22"/>
              </w:rPr>
              <w:t>2.Press the button “</w:t>
            </w:r>
            <w:r w:rsidRPr="00974D1C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התחבר</w:t>
            </w:r>
            <w:r w:rsidRPr="00974D1C">
              <w:rPr>
                <w:rFonts w:asciiTheme="minorHAnsi" w:eastAsia="Times New Roman" w:hAnsiTheme="minorHAnsi" w:cstheme="minorBidi"/>
                <w:sz w:val="22"/>
                <w:szCs w:val="22"/>
              </w:rPr>
              <w:t>” at the top of the page.</w:t>
            </w:r>
          </w:p>
          <w:p w14:paraId="3D2A9E38" w14:textId="77777777" w:rsidR="00B41638" w:rsidRPr="00974D1C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74D1C">
              <w:rPr>
                <w:rFonts w:asciiTheme="minorHAnsi" w:eastAsia="Times New Roman" w:hAnsiTheme="minorHAnsi" w:cstheme="minorBidi"/>
                <w:sz w:val="22"/>
                <w:szCs w:val="22"/>
              </w:rPr>
              <w:t>3.Type in the filed “0584506803”.</w:t>
            </w:r>
          </w:p>
          <w:p w14:paraId="2704A310" w14:textId="77777777" w:rsidR="00B41638" w:rsidRPr="00974D1C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74D1C">
              <w:rPr>
                <w:rFonts w:asciiTheme="minorHAnsi" w:eastAsia="Times New Roman" w:hAnsiTheme="minorHAnsi" w:cstheme="minorBidi"/>
                <w:sz w:val="22"/>
                <w:szCs w:val="22"/>
              </w:rPr>
              <w:t>4.Press on “</w:t>
            </w:r>
            <w:r w:rsidRPr="00974D1C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אישור</w:t>
            </w:r>
            <w:r w:rsidRPr="00974D1C">
              <w:rPr>
                <w:rFonts w:asciiTheme="minorHAnsi" w:eastAsia="Times New Roman" w:hAnsiTheme="minorHAnsi" w:cstheme="minorBidi"/>
                <w:sz w:val="22"/>
                <w:szCs w:val="22"/>
              </w:rPr>
              <w:t>”.</w:t>
            </w:r>
          </w:p>
          <w:p w14:paraId="77F052AF" w14:textId="77777777" w:rsidR="00B41638" w:rsidRPr="00974D1C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74D1C">
              <w:rPr>
                <w:rFonts w:asciiTheme="minorHAnsi" w:eastAsia="Times New Roman" w:hAnsiTheme="minorHAnsi" w:cstheme="minorBidi"/>
                <w:sz w:val="22"/>
                <w:szCs w:val="22"/>
              </w:rPr>
              <w:t>5.Press the button “</w:t>
            </w:r>
            <w:r w:rsidRPr="00974D1C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 xml:space="preserve">שלח לי קוד </w:t>
            </w:r>
            <w:r w:rsidRPr="00974D1C">
              <w:rPr>
                <w:rFonts w:asciiTheme="minorHAnsi" w:eastAsia="Times New Roman" w:hAnsiTheme="minorHAnsi" w:cstheme="minorBidi"/>
                <w:sz w:val="22"/>
                <w:szCs w:val="22"/>
              </w:rPr>
              <w:t>”.</w:t>
            </w:r>
          </w:p>
          <w:p w14:paraId="59A0F46A" w14:textId="730A323F" w:rsidR="00B41638" w:rsidRPr="00974D1C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74D1C">
              <w:rPr>
                <w:rFonts w:asciiTheme="minorHAnsi" w:eastAsia="Times New Roman" w:hAnsiTheme="minorHAnsi" w:cstheme="minorBidi"/>
                <w:sz w:val="22"/>
                <w:szCs w:val="22"/>
              </w:rPr>
              <w:t>6.Type in the field (1770) :"</w:t>
            </w:r>
            <w:r w:rsidRPr="00974D1C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קוד אימות</w:t>
            </w:r>
            <w:r w:rsidRPr="00974D1C">
              <w:rPr>
                <w:rFonts w:asciiTheme="minorHAnsi" w:eastAsia="Times New Roman" w:hAnsiTheme="minorHAnsi" w:cstheme="minorBidi"/>
                <w:sz w:val="22"/>
                <w:szCs w:val="22"/>
              </w:rPr>
              <w:t>"</w:t>
            </w:r>
            <w:r w:rsidR="00D16FE4">
              <w:rPr>
                <w:rFonts w:asciiTheme="minorHAnsi" w:eastAsia="Times New Roman" w:hAnsiTheme="minorHAnsi" w:cstheme="minorBidi" w:hint="cs"/>
                <w:sz w:val="22"/>
                <w:szCs w:val="22"/>
                <w:rtl/>
              </w:rPr>
              <w:t>.</w:t>
            </w:r>
          </w:p>
          <w:p w14:paraId="0ECD75A1" w14:textId="77777777" w:rsidR="00B41638" w:rsidRPr="00974D1C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74D1C">
              <w:rPr>
                <w:rFonts w:asciiTheme="minorHAnsi" w:eastAsia="Times New Roman" w:hAnsiTheme="minorHAnsi" w:cstheme="minorBidi"/>
                <w:sz w:val="22"/>
                <w:szCs w:val="22"/>
              </w:rPr>
              <w:t>7.Type in the field “</w:t>
            </w:r>
            <w:r w:rsidRPr="00974D1C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שם פרטי</w:t>
            </w:r>
            <w:r w:rsidRPr="00974D1C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”: </w:t>
            </w:r>
            <w:r w:rsidRPr="00974D1C">
              <w:rPr>
                <w:rFonts w:asciiTheme="minorHAnsi" w:eastAsia="Times New Roman" w:hAnsiTheme="minorHAnsi" w:cstheme="minorBidi" w:hint="cs"/>
                <w:sz w:val="22"/>
                <w:szCs w:val="22"/>
                <w:rtl/>
              </w:rPr>
              <w:t>יובל</w:t>
            </w:r>
            <w:r w:rsidRPr="00974D1C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₪</w:t>
            </w:r>
            <w:r w:rsidRPr="00974D1C">
              <w:rPr>
                <w:rFonts w:asciiTheme="minorHAnsi" w:eastAsia="Times New Roman" w:hAnsiTheme="minorHAnsi" w:cstheme="minorBidi"/>
                <w:sz w:val="22"/>
                <w:szCs w:val="22"/>
              </w:rPr>
              <w:t>.</w:t>
            </w:r>
          </w:p>
          <w:p w14:paraId="7B266346" w14:textId="77777777" w:rsidR="00B41638" w:rsidRPr="00974D1C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74D1C">
              <w:rPr>
                <w:rFonts w:asciiTheme="minorHAnsi" w:eastAsia="Times New Roman" w:hAnsiTheme="minorHAnsi" w:cstheme="minorBidi"/>
                <w:sz w:val="22"/>
                <w:szCs w:val="22"/>
              </w:rPr>
              <w:t>8.Type in field “</w:t>
            </w:r>
            <w:r w:rsidRPr="00974D1C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שם משפחה</w:t>
            </w:r>
            <w:r w:rsidRPr="00974D1C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”: </w:t>
            </w:r>
            <w:r w:rsidRPr="00974D1C">
              <w:rPr>
                <w:rFonts w:asciiTheme="minorHAnsi" w:eastAsia="Times New Roman" w:hAnsiTheme="minorHAnsi" w:cstheme="minorBidi" w:hint="cs"/>
                <w:sz w:val="22"/>
                <w:szCs w:val="22"/>
                <w:rtl/>
              </w:rPr>
              <w:t>דוידוב</w:t>
            </w:r>
            <w:r w:rsidRPr="00974D1C">
              <w:rPr>
                <w:rFonts w:asciiTheme="minorHAnsi" w:eastAsia="Times New Roman" w:hAnsiTheme="minorHAnsi" w:cstheme="minorBidi"/>
                <w:sz w:val="22"/>
                <w:szCs w:val="22"/>
              </w:rPr>
              <w:t>.</w:t>
            </w:r>
          </w:p>
          <w:p w14:paraId="0ABB60B4" w14:textId="77777777" w:rsidR="00B41638" w:rsidRPr="00974D1C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74D1C">
              <w:rPr>
                <w:rFonts w:asciiTheme="minorHAnsi" w:eastAsia="Times New Roman" w:hAnsiTheme="minorHAnsi" w:cstheme="minorBidi"/>
                <w:sz w:val="22"/>
                <w:szCs w:val="22"/>
              </w:rPr>
              <w:t>9.Press the button “</w:t>
            </w:r>
            <w:r w:rsidRPr="00974D1C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אשר והמשך</w:t>
            </w:r>
            <w:r w:rsidRPr="00974D1C">
              <w:rPr>
                <w:rFonts w:asciiTheme="minorHAnsi" w:eastAsia="Times New Roman" w:hAnsiTheme="minorHAnsi" w:cstheme="minorBidi"/>
                <w:sz w:val="22"/>
                <w:szCs w:val="22"/>
              </w:rPr>
              <w:t>”.</w:t>
            </w:r>
          </w:p>
          <w:p w14:paraId="51799F00" w14:textId="77777777" w:rsidR="00B41638" w:rsidRPr="00E71D1B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E71D1B">
              <w:rPr>
                <w:b/>
                <w:bCs/>
                <w:color w:val="DE350B"/>
              </w:rPr>
              <w:t>Actual Result:</w:t>
            </w:r>
          </w:p>
          <w:p w14:paraId="41D59306" w14:textId="77777777" w:rsidR="00B41638" w:rsidRPr="00974D1C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74D1C">
              <w:rPr>
                <w:rFonts w:asciiTheme="minorHAnsi" w:eastAsia="Times New Roman" w:hAnsiTheme="minorHAnsi" w:cstheme="minorBidi"/>
                <w:sz w:val="22"/>
                <w:szCs w:val="22"/>
              </w:rPr>
              <w:t xml:space="preserve">Registered on the site as the username: </w:t>
            </w:r>
            <w:r w:rsidRPr="00974D1C">
              <w:rPr>
                <w:rFonts w:asciiTheme="minorHAnsi" w:eastAsia="Times New Roman" w:hAnsiTheme="minorHAnsi" w:cstheme="minorBidi" w:hint="cs"/>
                <w:sz w:val="22"/>
                <w:szCs w:val="22"/>
                <w:rtl/>
              </w:rPr>
              <w:t>יובל</w:t>
            </w:r>
            <w:r w:rsidRPr="00974D1C">
              <w:rPr>
                <w:rFonts w:asciiTheme="minorHAnsi" w:eastAsia="Times New Roman" w:hAnsiTheme="minorHAnsi" w:cstheme="minorBidi"/>
                <w:sz w:val="22"/>
                <w:szCs w:val="22"/>
                <w:rtl/>
              </w:rPr>
              <w:t>₪</w:t>
            </w:r>
            <w:r w:rsidRPr="00974D1C">
              <w:rPr>
                <w:rFonts w:asciiTheme="minorHAnsi" w:eastAsia="Times New Roman" w:hAnsiTheme="minorHAnsi" w:cstheme="minorBidi"/>
                <w:sz w:val="22"/>
                <w:szCs w:val="22"/>
              </w:rPr>
              <w:t>.</w:t>
            </w:r>
          </w:p>
          <w:p w14:paraId="397626B8" w14:textId="77777777" w:rsidR="00B41638" w:rsidRPr="00E71D1B" w:rsidRDefault="00B41638" w:rsidP="00B41638">
            <w:pPr>
              <w:pStyle w:val="NormalWeb"/>
              <w:rPr>
                <w:b/>
                <w:bCs/>
                <w:color w:val="DE350B"/>
              </w:rPr>
            </w:pPr>
            <w:r w:rsidRPr="00E71D1B">
              <w:rPr>
                <w:b/>
                <w:bCs/>
                <w:color w:val="DE350B"/>
              </w:rPr>
              <w:t>Expected Result:</w:t>
            </w:r>
          </w:p>
          <w:p w14:paraId="04B83D02" w14:textId="77777777" w:rsidR="00B41638" w:rsidRPr="00974D1C" w:rsidRDefault="00B41638" w:rsidP="00B41638">
            <w:pPr>
              <w:pStyle w:val="NormalWeb"/>
              <w:rPr>
                <w:rFonts w:asciiTheme="minorHAnsi" w:eastAsia="Times New Roman" w:hAnsiTheme="minorHAnsi" w:cstheme="minorBidi"/>
                <w:sz w:val="22"/>
                <w:szCs w:val="22"/>
              </w:rPr>
            </w:pPr>
            <w:r w:rsidRPr="00974D1C">
              <w:rPr>
                <w:rFonts w:asciiTheme="minorHAnsi" w:eastAsia="Times New Roman" w:hAnsiTheme="minorHAnsi" w:cstheme="minorBidi"/>
                <w:sz w:val="22"/>
                <w:szCs w:val="22"/>
              </w:rPr>
              <w:t>An error message will appear that the first name is incorrect.</w:t>
            </w:r>
          </w:p>
          <w:p w14:paraId="2B09393D" w14:textId="77777777" w:rsidR="00B41638" w:rsidRDefault="00B41638" w:rsidP="00B41638">
            <w:pPr>
              <w:rPr>
                <w:rFonts w:eastAsia="Times New Roman"/>
              </w:rPr>
            </w:pPr>
          </w:p>
        </w:tc>
      </w:tr>
    </w:tbl>
    <w:p w14:paraId="5419CF4E" w14:textId="5DF08E05" w:rsidR="00B41638" w:rsidRDefault="00B41638" w:rsidP="00B41638">
      <w:pPr>
        <w:rPr>
          <w:rFonts w:eastAsia="Times New Roman"/>
        </w:rPr>
      </w:pPr>
    </w:p>
    <w:p w14:paraId="4646D531" w14:textId="0C9436A1" w:rsidR="00B41638" w:rsidRPr="0051508E" w:rsidRDefault="00B41638" w:rsidP="00E71D1B">
      <w:pPr>
        <w:pStyle w:val="NormalWeb"/>
        <w:rPr>
          <w:rFonts w:eastAsia="Times New Roman"/>
          <w:sz w:val="22"/>
          <w:szCs w:val="22"/>
          <w:rtl/>
        </w:rPr>
      </w:pPr>
      <w:r>
        <w:rPr>
          <w:rFonts w:eastAsia="Times New Roman"/>
        </w:rPr>
        <w:br/>
      </w:r>
    </w:p>
    <w:sectPr w:rsidR="00B41638" w:rsidRPr="0051508E" w:rsidSect="001745DD">
      <w:footerReference w:type="default" r:id="rId244"/>
      <w:pgSz w:w="11906" w:h="16838"/>
      <w:pgMar w:top="1440" w:right="1440" w:bottom="1440" w:left="1440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52034EE" w14:textId="77777777" w:rsidR="0050732B" w:rsidRDefault="0050732B" w:rsidP="003B2C5B">
      <w:pPr>
        <w:spacing w:after="0" w:line="240" w:lineRule="auto"/>
      </w:pPr>
      <w:r>
        <w:separator/>
      </w:r>
    </w:p>
  </w:endnote>
  <w:endnote w:type="continuationSeparator" w:id="0">
    <w:p w14:paraId="28815DB2" w14:textId="77777777" w:rsidR="0050732B" w:rsidRDefault="0050732B" w:rsidP="003B2C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adugi">
    <w:panose1 w:val="020B0502040204020203"/>
    <w:charset w:val="00"/>
    <w:family w:val="swiss"/>
    <w:pitch w:val="variable"/>
    <w:sig w:usb0="80000003" w:usb1="02000000" w:usb2="00003000" w:usb3="00000000" w:csb0="00000001" w:csb1="00000000"/>
  </w:font>
  <w:font w:name="Malgun Gothic Semilight">
    <w:panose1 w:val="020B0502040204020203"/>
    <w:charset w:val="81"/>
    <w:family w:val="swiss"/>
    <w:pitch w:val="variable"/>
    <w:sig w:usb0="B0000AAF" w:usb1="09DF7CFB" w:usb2="00000012" w:usb3="00000000" w:csb0="003E01BD" w:csb1="00000000"/>
  </w:font>
  <w:font w:name="inheri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5712606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205CBBE" w14:textId="77777777" w:rsidR="0061333E" w:rsidRDefault="0061333E" w:rsidP="00D16FE4">
        <w:pPr>
          <w:pStyle w:val="a6"/>
        </w:pPr>
      </w:p>
      <w:p w14:paraId="380715F4" w14:textId="34393817" w:rsidR="0061333E" w:rsidRDefault="0061333E">
        <w:pPr>
          <w:pStyle w:val="a6"/>
          <w:jc w:val="center"/>
        </w:pPr>
        <w:r w:rsidRPr="00DF4C99">
          <w:rPr>
            <w:b/>
            <w:bCs/>
            <w:color w:val="000000" w:themeColor="text1"/>
          </w:rPr>
          <w:fldChar w:fldCharType="begin"/>
        </w:r>
        <w:r w:rsidRPr="00DF4C99">
          <w:rPr>
            <w:b/>
            <w:bCs/>
            <w:color w:val="000000" w:themeColor="text1"/>
          </w:rPr>
          <w:instrText xml:space="preserve"> PAGE   \* MERGEFORMAT </w:instrText>
        </w:r>
        <w:r w:rsidRPr="00DF4C99">
          <w:rPr>
            <w:b/>
            <w:bCs/>
            <w:color w:val="000000" w:themeColor="text1"/>
          </w:rPr>
          <w:fldChar w:fldCharType="separate"/>
        </w:r>
        <w:r w:rsidR="003C7BF8">
          <w:rPr>
            <w:b/>
            <w:bCs/>
            <w:noProof/>
            <w:color w:val="000000" w:themeColor="text1"/>
          </w:rPr>
          <w:t>1</w:t>
        </w:r>
        <w:r w:rsidRPr="00DF4C99">
          <w:rPr>
            <w:b/>
            <w:bCs/>
            <w:noProof/>
            <w:color w:val="000000" w:themeColor="text1"/>
          </w:rPr>
          <w:fldChar w:fldCharType="end"/>
        </w:r>
      </w:p>
    </w:sdtContent>
  </w:sdt>
  <w:p w14:paraId="52E6637F" w14:textId="77777777" w:rsidR="0061333E" w:rsidRDefault="0061333E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485BB6D" w14:textId="77777777" w:rsidR="0050732B" w:rsidRDefault="0050732B" w:rsidP="003B2C5B">
      <w:pPr>
        <w:spacing w:after="0" w:line="240" w:lineRule="auto"/>
      </w:pPr>
      <w:r>
        <w:separator/>
      </w:r>
    </w:p>
  </w:footnote>
  <w:footnote w:type="continuationSeparator" w:id="0">
    <w:p w14:paraId="13456874" w14:textId="77777777" w:rsidR="0050732B" w:rsidRDefault="0050732B" w:rsidP="003B2C5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377F41"/>
    <w:multiLevelType w:val="multilevel"/>
    <w:tmpl w:val="DD8614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7B074F"/>
    <w:multiLevelType w:val="hybridMultilevel"/>
    <w:tmpl w:val="3440E84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6D71E8A"/>
    <w:multiLevelType w:val="multilevel"/>
    <w:tmpl w:val="979A56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C890651"/>
    <w:multiLevelType w:val="multilevel"/>
    <w:tmpl w:val="0226C8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02D3DF2"/>
    <w:multiLevelType w:val="multilevel"/>
    <w:tmpl w:val="35AC66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1341D75"/>
    <w:multiLevelType w:val="multilevel"/>
    <w:tmpl w:val="AB7664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18003CB"/>
    <w:multiLevelType w:val="multilevel"/>
    <w:tmpl w:val="3E465A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3F71AA5"/>
    <w:multiLevelType w:val="hybridMultilevel"/>
    <w:tmpl w:val="AC18AC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C805C1"/>
    <w:multiLevelType w:val="multilevel"/>
    <w:tmpl w:val="BF2EB9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CAC29CD"/>
    <w:multiLevelType w:val="multilevel"/>
    <w:tmpl w:val="B16AA7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D70004B"/>
    <w:multiLevelType w:val="hybridMultilevel"/>
    <w:tmpl w:val="BAB8BED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E7E0A0D"/>
    <w:multiLevelType w:val="multilevel"/>
    <w:tmpl w:val="AAD081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60E14A9"/>
    <w:multiLevelType w:val="multilevel"/>
    <w:tmpl w:val="BB96E2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7885799"/>
    <w:multiLevelType w:val="multilevel"/>
    <w:tmpl w:val="A17EC8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B7E4E59"/>
    <w:multiLevelType w:val="multilevel"/>
    <w:tmpl w:val="C0505A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0876B29"/>
    <w:multiLevelType w:val="multilevel"/>
    <w:tmpl w:val="B5B699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50E2AA9"/>
    <w:multiLevelType w:val="multilevel"/>
    <w:tmpl w:val="94923A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B5F6333"/>
    <w:multiLevelType w:val="multilevel"/>
    <w:tmpl w:val="CFA8E2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E477053"/>
    <w:multiLevelType w:val="multilevel"/>
    <w:tmpl w:val="0472F8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FBB34B3"/>
    <w:multiLevelType w:val="hybridMultilevel"/>
    <w:tmpl w:val="F0FCAFA8"/>
    <w:lvl w:ilvl="0" w:tplc="CC5C64CC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418180C"/>
    <w:multiLevelType w:val="multilevel"/>
    <w:tmpl w:val="6696EF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4361BD7"/>
    <w:multiLevelType w:val="hybridMultilevel"/>
    <w:tmpl w:val="59743B0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2" w15:restartNumberingAfterBreak="0">
    <w:nsid w:val="446473D9"/>
    <w:multiLevelType w:val="hybridMultilevel"/>
    <w:tmpl w:val="381262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03A7790"/>
    <w:multiLevelType w:val="hybridMultilevel"/>
    <w:tmpl w:val="2DB4A4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08F4AA0"/>
    <w:multiLevelType w:val="multilevel"/>
    <w:tmpl w:val="424A67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2C76CAC"/>
    <w:multiLevelType w:val="multilevel"/>
    <w:tmpl w:val="C6F665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39D7CDD"/>
    <w:multiLevelType w:val="multilevel"/>
    <w:tmpl w:val="1FAC61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6955A92"/>
    <w:multiLevelType w:val="hybridMultilevel"/>
    <w:tmpl w:val="A2E2246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5823718F"/>
    <w:multiLevelType w:val="hybridMultilevel"/>
    <w:tmpl w:val="92BE09B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A9E3797"/>
    <w:multiLevelType w:val="hybridMultilevel"/>
    <w:tmpl w:val="EEBEA766"/>
    <w:lvl w:ilvl="0" w:tplc="9B20A176">
      <w:start w:val="1"/>
      <w:numFmt w:val="decimal"/>
      <w:lvlText w:val="%1."/>
      <w:lvlJc w:val="left"/>
      <w:pPr>
        <w:ind w:left="720" w:hanging="360"/>
      </w:pPr>
      <w:rPr>
        <w:rFonts w:eastAsiaTheme="minorEastAsia" w:hint="default"/>
        <w:color w:val="auto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BB86557"/>
    <w:multiLevelType w:val="multilevel"/>
    <w:tmpl w:val="08F872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C2B30A2"/>
    <w:multiLevelType w:val="multilevel"/>
    <w:tmpl w:val="FED021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FED40B8"/>
    <w:multiLevelType w:val="multilevel"/>
    <w:tmpl w:val="33DE3A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43A63C0"/>
    <w:multiLevelType w:val="multilevel"/>
    <w:tmpl w:val="FDE4D4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52A38DA"/>
    <w:multiLevelType w:val="multilevel"/>
    <w:tmpl w:val="7F5A0E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A755600"/>
    <w:multiLevelType w:val="multilevel"/>
    <w:tmpl w:val="06ECE1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89F34B6"/>
    <w:multiLevelType w:val="multilevel"/>
    <w:tmpl w:val="E578CB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1"/>
  </w:num>
  <w:num w:numId="2">
    <w:abstractNumId w:val="7"/>
  </w:num>
  <w:num w:numId="3">
    <w:abstractNumId w:val="22"/>
  </w:num>
  <w:num w:numId="4">
    <w:abstractNumId w:val="29"/>
  </w:num>
  <w:num w:numId="5">
    <w:abstractNumId w:val="28"/>
  </w:num>
  <w:num w:numId="6">
    <w:abstractNumId w:val="19"/>
  </w:num>
  <w:num w:numId="7">
    <w:abstractNumId w:val="23"/>
  </w:num>
  <w:num w:numId="8">
    <w:abstractNumId w:val="14"/>
  </w:num>
  <w:num w:numId="9">
    <w:abstractNumId w:val="18"/>
  </w:num>
  <w:num w:numId="10">
    <w:abstractNumId w:val="26"/>
  </w:num>
  <w:num w:numId="11">
    <w:abstractNumId w:val="34"/>
  </w:num>
  <w:num w:numId="12">
    <w:abstractNumId w:val="15"/>
  </w:num>
  <w:num w:numId="13">
    <w:abstractNumId w:val="11"/>
  </w:num>
  <w:num w:numId="14">
    <w:abstractNumId w:val="36"/>
  </w:num>
  <w:num w:numId="15">
    <w:abstractNumId w:val="30"/>
  </w:num>
  <w:num w:numId="16">
    <w:abstractNumId w:val="4"/>
  </w:num>
  <w:num w:numId="17">
    <w:abstractNumId w:val="9"/>
  </w:num>
  <w:num w:numId="18">
    <w:abstractNumId w:val="20"/>
  </w:num>
  <w:num w:numId="19">
    <w:abstractNumId w:val="3"/>
  </w:num>
  <w:num w:numId="20">
    <w:abstractNumId w:val="16"/>
  </w:num>
  <w:num w:numId="21">
    <w:abstractNumId w:val="5"/>
  </w:num>
  <w:num w:numId="22">
    <w:abstractNumId w:val="0"/>
  </w:num>
  <w:num w:numId="23">
    <w:abstractNumId w:val="12"/>
  </w:num>
  <w:num w:numId="24">
    <w:abstractNumId w:val="13"/>
  </w:num>
  <w:num w:numId="25">
    <w:abstractNumId w:val="8"/>
  </w:num>
  <w:num w:numId="26">
    <w:abstractNumId w:val="2"/>
  </w:num>
  <w:num w:numId="27">
    <w:abstractNumId w:val="32"/>
  </w:num>
  <w:num w:numId="28">
    <w:abstractNumId w:val="25"/>
  </w:num>
  <w:num w:numId="29">
    <w:abstractNumId w:val="35"/>
  </w:num>
  <w:num w:numId="30">
    <w:abstractNumId w:val="31"/>
  </w:num>
  <w:num w:numId="31">
    <w:abstractNumId w:val="6"/>
  </w:num>
  <w:num w:numId="32">
    <w:abstractNumId w:val="24"/>
  </w:num>
  <w:num w:numId="33">
    <w:abstractNumId w:val="17"/>
  </w:num>
  <w:num w:numId="34">
    <w:abstractNumId w:val="10"/>
  </w:num>
  <w:num w:numId="35">
    <w:abstractNumId w:val="1"/>
  </w:num>
  <w:num w:numId="36">
    <w:abstractNumId w:val="27"/>
  </w:num>
  <w:num w:numId="37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055B"/>
    <w:rsid w:val="00003749"/>
    <w:rsid w:val="00006D2F"/>
    <w:rsid w:val="00012ED1"/>
    <w:rsid w:val="00014585"/>
    <w:rsid w:val="00014DB0"/>
    <w:rsid w:val="00016F9A"/>
    <w:rsid w:val="00017914"/>
    <w:rsid w:val="00023CE1"/>
    <w:rsid w:val="00025BAF"/>
    <w:rsid w:val="00032C37"/>
    <w:rsid w:val="0003320B"/>
    <w:rsid w:val="000333FB"/>
    <w:rsid w:val="00033948"/>
    <w:rsid w:val="00033EB5"/>
    <w:rsid w:val="000342C2"/>
    <w:rsid w:val="00035657"/>
    <w:rsid w:val="00037CAC"/>
    <w:rsid w:val="0004307C"/>
    <w:rsid w:val="00043476"/>
    <w:rsid w:val="00043766"/>
    <w:rsid w:val="000439F7"/>
    <w:rsid w:val="00043A1E"/>
    <w:rsid w:val="000476DD"/>
    <w:rsid w:val="0005233C"/>
    <w:rsid w:val="000608F3"/>
    <w:rsid w:val="00062156"/>
    <w:rsid w:val="000635E7"/>
    <w:rsid w:val="0006439D"/>
    <w:rsid w:val="0006524B"/>
    <w:rsid w:val="000661CD"/>
    <w:rsid w:val="00070689"/>
    <w:rsid w:val="00070B93"/>
    <w:rsid w:val="000719C9"/>
    <w:rsid w:val="00072D43"/>
    <w:rsid w:val="000731E2"/>
    <w:rsid w:val="0007417B"/>
    <w:rsid w:val="00077423"/>
    <w:rsid w:val="00080E2D"/>
    <w:rsid w:val="000826F8"/>
    <w:rsid w:val="000827F1"/>
    <w:rsid w:val="00082B51"/>
    <w:rsid w:val="00087173"/>
    <w:rsid w:val="00091162"/>
    <w:rsid w:val="00096D1D"/>
    <w:rsid w:val="000A0656"/>
    <w:rsid w:val="000A39C5"/>
    <w:rsid w:val="000A591C"/>
    <w:rsid w:val="000B078E"/>
    <w:rsid w:val="000B0A88"/>
    <w:rsid w:val="000B0F4A"/>
    <w:rsid w:val="000B1647"/>
    <w:rsid w:val="000B35E0"/>
    <w:rsid w:val="000B5416"/>
    <w:rsid w:val="000B543A"/>
    <w:rsid w:val="000C0A7C"/>
    <w:rsid w:val="000C1B39"/>
    <w:rsid w:val="000C28B2"/>
    <w:rsid w:val="000C2D02"/>
    <w:rsid w:val="000C52C5"/>
    <w:rsid w:val="000C7FDD"/>
    <w:rsid w:val="000D319E"/>
    <w:rsid w:val="000E26FA"/>
    <w:rsid w:val="000F2DD3"/>
    <w:rsid w:val="000F3012"/>
    <w:rsid w:val="000F5E9A"/>
    <w:rsid w:val="0010349F"/>
    <w:rsid w:val="00103D60"/>
    <w:rsid w:val="00104839"/>
    <w:rsid w:val="00104F4D"/>
    <w:rsid w:val="00120217"/>
    <w:rsid w:val="00121DE3"/>
    <w:rsid w:val="0012218C"/>
    <w:rsid w:val="00124CE7"/>
    <w:rsid w:val="00126D99"/>
    <w:rsid w:val="00127D06"/>
    <w:rsid w:val="00147B46"/>
    <w:rsid w:val="00151334"/>
    <w:rsid w:val="00153C15"/>
    <w:rsid w:val="00160B6E"/>
    <w:rsid w:val="00161709"/>
    <w:rsid w:val="001619B8"/>
    <w:rsid w:val="001634A0"/>
    <w:rsid w:val="00163FF0"/>
    <w:rsid w:val="00164298"/>
    <w:rsid w:val="001645FB"/>
    <w:rsid w:val="00165837"/>
    <w:rsid w:val="001712CB"/>
    <w:rsid w:val="001720DE"/>
    <w:rsid w:val="001726EF"/>
    <w:rsid w:val="001745DD"/>
    <w:rsid w:val="0017567E"/>
    <w:rsid w:val="001756D1"/>
    <w:rsid w:val="0017661D"/>
    <w:rsid w:val="0017733A"/>
    <w:rsid w:val="001807DE"/>
    <w:rsid w:val="00191DCF"/>
    <w:rsid w:val="00195975"/>
    <w:rsid w:val="0019625B"/>
    <w:rsid w:val="0019655F"/>
    <w:rsid w:val="00197D4E"/>
    <w:rsid w:val="001A25DB"/>
    <w:rsid w:val="001A6FD7"/>
    <w:rsid w:val="001B0C68"/>
    <w:rsid w:val="001B52AD"/>
    <w:rsid w:val="001C0D92"/>
    <w:rsid w:val="001D1C57"/>
    <w:rsid w:val="001D1CB3"/>
    <w:rsid w:val="001D3262"/>
    <w:rsid w:val="001D4CBB"/>
    <w:rsid w:val="001D4D94"/>
    <w:rsid w:val="001D5CB9"/>
    <w:rsid w:val="001D7242"/>
    <w:rsid w:val="001E18CB"/>
    <w:rsid w:val="001E7122"/>
    <w:rsid w:val="001F0AA9"/>
    <w:rsid w:val="001F1012"/>
    <w:rsid w:val="001F24B6"/>
    <w:rsid w:val="001F412E"/>
    <w:rsid w:val="001F7CC5"/>
    <w:rsid w:val="00201D24"/>
    <w:rsid w:val="00206C93"/>
    <w:rsid w:val="002070B8"/>
    <w:rsid w:val="002109E5"/>
    <w:rsid w:val="00213C7C"/>
    <w:rsid w:val="00214E80"/>
    <w:rsid w:val="00220755"/>
    <w:rsid w:val="002214D8"/>
    <w:rsid w:val="00221776"/>
    <w:rsid w:val="00222F3F"/>
    <w:rsid w:val="002262FD"/>
    <w:rsid w:val="002300E9"/>
    <w:rsid w:val="0023386E"/>
    <w:rsid w:val="00233DBC"/>
    <w:rsid w:val="002340D7"/>
    <w:rsid w:val="00235306"/>
    <w:rsid w:val="00243F0D"/>
    <w:rsid w:val="0024635D"/>
    <w:rsid w:val="0024784A"/>
    <w:rsid w:val="00251899"/>
    <w:rsid w:val="00252776"/>
    <w:rsid w:val="00253E53"/>
    <w:rsid w:val="0025437C"/>
    <w:rsid w:val="002543AF"/>
    <w:rsid w:val="00257BE4"/>
    <w:rsid w:val="002628EC"/>
    <w:rsid w:val="00262B80"/>
    <w:rsid w:val="00265297"/>
    <w:rsid w:val="0026763E"/>
    <w:rsid w:val="00272B19"/>
    <w:rsid w:val="002763AF"/>
    <w:rsid w:val="00276424"/>
    <w:rsid w:val="00277359"/>
    <w:rsid w:val="00281444"/>
    <w:rsid w:val="0028690D"/>
    <w:rsid w:val="002870CE"/>
    <w:rsid w:val="002916C1"/>
    <w:rsid w:val="0029266E"/>
    <w:rsid w:val="0029363A"/>
    <w:rsid w:val="00297DDF"/>
    <w:rsid w:val="002A0EA2"/>
    <w:rsid w:val="002A78FD"/>
    <w:rsid w:val="002B4310"/>
    <w:rsid w:val="002B759E"/>
    <w:rsid w:val="002C1ED7"/>
    <w:rsid w:val="002C2FAC"/>
    <w:rsid w:val="002C305C"/>
    <w:rsid w:val="002C328E"/>
    <w:rsid w:val="002C5B3A"/>
    <w:rsid w:val="002C66BB"/>
    <w:rsid w:val="002D0953"/>
    <w:rsid w:val="002D0C15"/>
    <w:rsid w:val="002D13BA"/>
    <w:rsid w:val="002D1633"/>
    <w:rsid w:val="002D19B8"/>
    <w:rsid w:val="002D425C"/>
    <w:rsid w:val="002D4810"/>
    <w:rsid w:val="002D48BF"/>
    <w:rsid w:val="002D6BCD"/>
    <w:rsid w:val="002E1EFC"/>
    <w:rsid w:val="002E2550"/>
    <w:rsid w:val="002E25F3"/>
    <w:rsid w:val="002E6607"/>
    <w:rsid w:val="002F4528"/>
    <w:rsid w:val="002F4E77"/>
    <w:rsid w:val="002F61A8"/>
    <w:rsid w:val="002F643E"/>
    <w:rsid w:val="002F74FB"/>
    <w:rsid w:val="00300AA0"/>
    <w:rsid w:val="00304FAE"/>
    <w:rsid w:val="00305214"/>
    <w:rsid w:val="003101E0"/>
    <w:rsid w:val="00312453"/>
    <w:rsid w:val="0031742E"/>
    <w:rsid w:val="00322A49"/>
    <w:rsid w:val="00323DFF"/>
    <w:rsid w:val="003253BE"/>
    <w:rsid w:val="003254D9"/>
    <w:rsid w:val="0032579D"/>
    <w:rsid w:val="00327AC3"/>
    <w:rsid w:val="00337B42"/>
    <w:rsid w:val="00337BF0"/>
    <w:rsid w:val="003416EE"/>
    <w:rsid w:val="003439C1"/>
    <w:rsid w:val="00346BDF"/>
    <w:rsid w:val="00350FE8"/>
    <w:rsid w:val="00352A0B"/>
    <w:rsid w:val="00352A0F"/>
    <w:rsid w:val="003538D4"/>
    <w:rsid w:val="00355BB4"/>
    <w:rsid w:val="00357367"/>
    <w:rsid w:val="00357C53"/>
    <w:rsid w:val="00361258"/>
    <w:rsid w:val="00361CA3"/>
    <w:rsid w:val="00370FCD"/>
    <w:rsid w:val="003715CC"/>
    <w:rsid w:val="0037314C"/>
    <w:rsid w:val="003745FC"/>
    <w:rsid w:val="00374EE4"/>
    <w:rsid w:val="003775A3"/>
    <w:rsid w:val="003779E3"/>
    <w:rsid w:val="00380F1F"/>
    <w:rsid w:val="00383A51"/>
    <w:rsid w:val="00385A81"/>
    <w:rsid w:val="00390005"/>
    <w:rsid w:val="003906C4"/>
    <w:rsid w:val="0039267F"/>
    <w:rsid w:val="0039610D"/>
    <w:rsid w:val="00396576"/>
    <w:rsid w:val="003A0378"/>
    <w:rsid w:val="003A44A2"/>
    <w:rsid w:val="003A623D"/>
    <w:rsid w:val="003B0781"/>
    <w:rsid w:val="003B1129"/>
    <w:rsid w:val="003B2C5B"/>
    <w:rsid w:val="003B450F"/>
    <w:rsid w:val="003B5272"/>
    <w:rsid w:val="003B741A"/>
    <w:rsid w:val="003B7749"/>
    <w:rsid w:val="003C27C5"/>
    <w:rsid w:val="003C3995"/>
    <w:rsid w:val="003C4BC9"/>
    <w:rsid w:val="003C50F5"/>
    <w:rsid w:val="003C7BF8"/>
    <w:rsid w:val="003D3223"/>
    <w:rsid w:val="003E084A"/>
    <w:rsid w:val="003E0C41"/>
    <w:rsid w:val="003E324F"/>
    <w:rsid w:val="003E493F"/>
    <w:rsid w:val="003F30E5"/>
    <w:rsid w:val="003F5505"/>
    <w:rsid w:val="003F5942"/>
    <w:rsid w:val="003F6C0B"/>
    <w:rsid w:val="0040055B"/>
    <w:rsid w:val="00406C31"/>
    <w:rsid w:val="004071C9"/>
    <w:rsid w:val="00411B4B"/>
    <w:rsid w:val="00414F26"/>
    <w:rsid w:val="00421276"/>
    <w:rsid w:val="00424BC3"/>
    <w:rsid w:val="004252FA"/>
    <w:rsid w:val="00432A43"/>
    <w:rsid w:val="00433D1C"/>
    <w:rsid w:val="00437562"/>
    <w:rsid w:val="0043787E"/>
    <w:rsid w:val="00437E9C"/>
    <w:rsid w:val="00437ED4"/>
    <w:rsid w:val="00441073"/>
    <w:rsid w:val="00441262"/>
    <w:rsid w:val="004455F2"/>
    <w:rsid w:val="00446706"/>
    <w:rsid w:val="00447200"/>
    <w:rsid w:val="00450F26"/>
    <w:rsid w:val="0045531F"/>
    <w:rsid w:val="00457AF8"/>
    <w:rsid w:val="00460813"/>
    <w:rsid w:val="004675C2"/>
    <w:rsid w:val="00471F90"/>
    <w:rsid w:val="00481298"/>
    <w:rsid w:val="00483F0F"/>
    <w:rsid w:val="00486CA4"/>
    <w:rsid w:val="004914EF"/>
    <w:rsid w:val="004918FB"/>
    <w:rsid w:val="00492970"/>
    <w:rsid w:val="00493E26"/>
    <w:rsid w:val="00495A31"/>
    <w:rsid w:val="00495FAF"/>
    <w:rsid w:val="004A344D"/>
    <w:rsid w:val="004A5AD3"/>
    <w:rsid w:val="004A6D2D"/>
    <w:rsid w:val="004A7B60"/>
    <w:rsid w:val="004B28AD"/>
    <w:rsid w:val="004C319B"/>
    <w:rsid w:val="004C48AF"/>
    <w:rsid w:val="004C6555"/>
    <w:rsid w:val="004D3834"/>
    <w:rsid w:val="004D77B5"/>
    <w:rsid w:val="004E0C99"/>
    <w:rsid w:val="004E1667"/>
    <w:rsid w:val="004E7930"/>
    <w:rsid w:val="004F097A"/>
    <w:rsid w:val="004F4817"/>
    <w:rsid w:val="005002A7"/>
    <w:rsid w:val="00501F13"/>
    <w:rsid w:val="0050732B"/>
    <w:rsid w:val="005104F3"/>
    <w:rsid w:val="00510D4B"/>
    <w:rsid w:val="00511862"/>
    <w:rsid w:val="00512416"/>
    <w:rsid w:val="005129C0"/>
    <w:rsid w:val="0051405B"/>
    <w:rsid w:val="0051508E"/>
    <w:rsid w:val="005174AB"/>
    <w:rsid w:val="00520111"/>
    <w:rsid w:val="00521792"/>
    <w:rsid w:val="00523E20"/>
    <w:rsid w:val="00524862"/>
    <w:rsid w:val="00526237"/>
    <w:rsid w:val="00530D55"/>
    <w:rsid w:val="00533829"/>
    <w:rsid w:val="00534CBD"/>
    <w:rsid w:val="00535C45"/>
    <w:rsid w:val="00537EE7"/>
    <w:rsid w:val="00540BBD"/>
    <w:rsid w:val="00541915"/>
    <w:rsid w:val="0054510D"/>
    <w:rsid w:val="00550295"/>
    <w:rsid w:val="005511E1"/>
    <w:rsid w:val="00554EF3"/>
    <w:rsid w:val="00555288"/>
    <w:rsid w:val="005557C0"/>
    <w:rsid w:val="005559F8"/>
    <w:rsid w:val="00555BF6"/>
    <w:rsid w:val="005562B3"/>
    <w:rsid w:val="00557E6E"/>
    <w:rsid w:val="00557FC8"/>
    <w:rsid w:val="00561292"/>
    <w:rsid w:val="00563A66"/>
    <w:rsid w:val="00570821"/>
    <w:rsid w:val="00573814"/>
    <w:rsid w:val="00574D95"/>
    <w:rsid w:val="0057527D"/>
    <w:rsid w:val="00576335"/>
    <w:rsid w:val="0058054E"/>
    <w:rsid w:val="00581C21"/>
    <w:rsid w:val="00582CBE"/>
    <w:rsid w:val="005830B6"/>
    <w:rsid w:val="00585809"/>
    <w:rsid w:val="00586717"/>
    <w:rsid w:val="00587078"/>
    <w:rsid w:val="00594B2E"/>
    <w:rsid w:val="005A0E9D"/>
    <w:rsid w:val="005A1E15"/>
    <w:rsid w:val="005A396D"/>
    <w:rsid w:val="005A3A2B"/>
    <w:rsid w:val="005A3AA8"/>
    <w:rsid w:val="005A3CFA"/>
    <w:rsid w:val="005A66F8"/>
    <w:rsid w:val="005A6E9F"/>
    <w:rsid w:val="005A77EA"/>
    <w:rsid w:val="005B1125"/>
    <w:rsid w:val="005B13AC"/>
    <w:rsid w:val="005B4BDD"/>
    <w:rsid w:val="005B7213"/>
    <w:rsid w:val="005B7FB5"/>
    <w:rsid w:val="005C4C02"/>
    <w:rsid w:val="005C78AD"/>
    <w:rsid w:val="005D336C"/>
    <w:rsid w:val="005D3703"/>
    <w:rsid w:val="005D77B1"/>
    <w:rsid w:val="005E083D"/>
    <w:rsid w:val="005E355F"/>
    <w:rsid w:val="005E5F5F"/>
    <w:rsid w:val="005F0E6C"/>
    <w:rsid w:val="005F5210"/>
    <w:rsid w:val="005F7C28"/>
    <w:rsid w:val="00600FDE"/>
    <w:rsid w:val="0060122A"/>
    <w:rsid w:val="006035F8"/>
    <w:rsid w:val="006043D0"/>
    <w:rsid w:val="0060534B"/>
    <w:rsid w:val="00607B96"/>
    <w:rsid w:val="00612CDD"/>
    <w:rsid w:val="0061333E"/>
    <w:rsid w:val="0061553E"/>
    <w:rsid w:val="0061695C"/>
    <w:rsid w:val="0061752C"/>
    <w:rsid w:val="00621D91"/>
    <w:rsid w:val="00625750"/>
    <w:rsid w:val="00631617"/>
    <w:rsid w:val="00633186"/>
    <w:rsid w:val="006353D9"/>
    <w:rsid w:val="006459B0"/>
    <w:rsid w:val="006459D7"/>
    <w:rsid w:val="0064679D"/>
    <w:rsid w:val="00647457"/>
    <w:rsid w:val="00653C51"/>
    <w:rsid w:val="0065640B"/>
    <w:rsid w:val="006568A9"/>
    <w:rsid w:val="00662DE8"/>
    <w:rsid w:val="0066367D"/>
    <w:rsid w:val="0066499E"/>
    <w:rsid w:val="00664AF4"/>
    <w:rsid w:val="00665F23"/>
    <w:rsid w:val="0066677A"/>
    <w:rsid w:val="00670E6D"/>
    <w:rsid w:val="006729D5"/>
    <w:rsid w:val="0068028B"/>
    <w:rsid w:val="00680733"/>
    <w:rsid w:val="00680EDC"/>
    <w:rsid w:val="0068101D"/>
    <w:rsid w:val="0068317F"/>
    <w:rsid w:val="00685281"/>
    <w:rsid w:val="00686703"/>
    <w:rsid w:val="00686F75"/>
    <w:rsid w:val="00693DFB"/>
    <w:rsid w:val="00697246"/>
    <w:rsid w:val="00697531"/>
    <w:rsid w:val="006A5514"/>
    <w:rsid w:val="006B0D2C"/>
    <w:rsid w:val="006B21C9"/>
    <w:rsid w:val="006B32BE"/>
    <w:rsid w:val="006B3EA7"/>
    <w:rsid w:val="006B5935"/>
    <w:rsid w:val="006B6B57"/>
    <w:rsid w:val="006C0206"/>
    <w:rsid w:val="006C2F77"/>
    <w:rsid w:val="006D0B0C"/>
    <w:rsid w:val="006D51B8"/>
    <w:rsid w:val="006E0ABA"/>
    <w:rsid w:val="006E2241"/>
    <w:rsid w:val="006E7DD9"/>
    <w:rsid w:val="006F29BE"/>
    <w:rsid w:val="006F59FD"/>
    <w:rsid w:val="00700131"/>
    <w:rsid w:val="007001DF"/>
    <w:rsid w:val="007029BA"/>
    <w:rsid w:val="00702EEB"/>
    <w:rsid w:val="00707155"/>
    <w:rsid w:val="00710ABA"/>
    <w:rsid w:val="0071123C"/>
    <w:rsid w:val="0071232C"/>
    <w:rsid w:val="00715227"/>
    <w:rsid w:val="0071724F"/>
    <w:rsid w:val="00724162"/>
    <w:rsid w:val="0073422E"/>
    <w:rsid w:val="0073514C"/>
    <w:rsid w:val="00735D07"/>
    <w:rsid w:val="007445A4"/>
    <w:rsid w:val="00744A4B"/>
    <w:rsid w:val="00745AE5"/>
    <w:rsid w:val="00746C74"/>
    <w:rsid w:val="00753ADA"/>
    <w:rsid w:val="0076479B"/>
    <w:rsid w:val="00770204"/>
    <w:rsid w:val="007717EB"/>
    <w:rsid w:val="00772D32"/>
    <w:rsid w:val="00773B94"/>
    <w:rsid w:val="00775ACD"/>
    <w:rsid w:val="00777F61"/>
    <w:rsid w:val="00780FA3"/>
    <w:rsid w:val="007835D3"/>
    <w:rsid w:val="00784C17"/>
    <w:rsid w:val="007850CC"/>
    <w:rsid w:val="00786C86"/>
    <w:rsid w:val="007905C0"/>
    <w:rsid w:val="00790B0A"/>
    <w:rsid w:val="007955CF"/>
    <w:rsid w:val="00795E15"/>
    <w:rsid w:val="007972AB"/>
    <w:rsid w:val="007A082F"/>
    <w:rsid w:val="007A0A87"/>
    <w:rsid w:val="007A27CB"/>
    <w:rsid w:val="007A3765"/>
    <w:rsid w:val="007C06D5"/>
    <w:rsid w:val="007C0D26"/>
    <w:rsid w:val="007C1858"/>
    <w:rsid w:val="007C6035"/>
    <w:rsid w:val="007D15BD"/>
    <w:rsid w:val="007D536A"/>
    <w:rsid w:val="007D6831"/>
    <w:rsid w:val="007D7E10"/>
    <w:rsid w:val="007D7F23"/>
    <w:rsid w:val="007E03DD"/>
    <w:rsid w:val="007E0B1C"/>
    <w:rsid w:val="007E79CC"/>
    <w:rsid w:val="007F2416"/>
    <w:rsid w:val="007F5A04"/>
    <w:rsid w:val="007F7761"/>
    <w:rsid w:val="008013DE"/>
    <w:rsid w:val="008101CC"/>
    <w:rsid w:val="00812416"/>
    <w:rsid w:val="00821E93"/>
    <w:rsid w:val="00823260"/>
    <w:rsid w:val="00824323"/>
    <w:rsid w:val="00827FB9"/>
    <w:rsid w:val="00830AF1"/>
    <w:rsid w:val="00832DCA"/>
    <w:rsid w:val="00835530"/>
    <w:rsid w:val="008362F1"/>
    <w:rsid w:val="00837601"/>
    <w:rsid w:val="00844462"/>
    <w:rsid w:val="008470DF"/>
    <w:rsid w:val="008512B8"/>
    <w:rsid w:val="00861279"/>
    <w:rsid w:val="0086221C"/>
    <w:rsid w:val="00862BBF"/>
    <w:rsid w:val="00863392"/>
    <w:rsid w:val="00872AD3"/>
    <w:rsid w:val="008807A0"/>
    <w:rsid w:val="00890A3A"/>
    <w:rsid w:val="00891003"/>
    <w:rsid w:val="008913B7"/>
    <w:rsid w:val="008928A2"/>
    <w:rsid w:val="00893DCF"/>
    <w:rsid w:val="00896857"/>
    <w:rsid w:val="00896B3C"/>
    <w:rsid w:val="00896EBF"/>
    <w:rsid w:val="008A0E5D"/>
    <w:rsid w:val="008A0EC4"/>
    <w:rsid w:val="008A7741"/>
    <w:rsid w:val="008B4CB7"/>
    <w:rsid w:val="008B5061"/>
    <w:rsid w:val="008C1FC1"/>
    <w:rsid w:val="008C2840"/>
    <w:rsid w:val="008C2FE1"/>
    <w:rsid w:val="008C5C66"/>
    <w:rsid w:val="008E2E65"/>
    <w:rsid w:val="008F27C5"/>
    <w:rsid w:val="008F2A7A"/>
    <w:rsid w:val="008F49C5"/>
    <w:rsid w:val="008F5A7F"/>
    <w:rsid w:val="008F609C"/>
    <w:rsid w:val="008F61C2"/>
    <w:rsid w:val="008F73B1"/>
    <w:rsid w:val="008F7C46"/>
    <w:rsid w:val="00904975"/>
    <w:rsid w:val="00907023"/>
    <w:rsid w:val="00913BCB"/>
    <w:rsid w:val="00913E02"/>
    <w:rsid w:val="00916CB6"/>
    <w:rsid w:val="009173DA"/>
    <w:rsid w:val="009260AB"/>
    <w:rsid w:val="009274F7"/>
    <w:rsid w:val="00930947"/>
    <w:rsid w:val="009312B8"/>
    <w:rsid w:val="0093170C"/>
    <w:rsid w:val="00936C3E"/>
    <w:rsid w:val="00936FBE"/>
    <w:rsid w:val="00940703"/>
    <w:rsid w:val="00941116"/>
    <w:rsid w:val="009412A5"/>
    <w:rsid w:val="00945DB0"/>
    <w:rsid w:val="009474A1"/>
    <w:rsid w:val="0094765B"/>
    <w:rsid w:val="00954D58"/>
    <w:rsid w:val="009561C3"/>
    <w:rsid w:val="00957BB7"/>
    <w:rsid w:val="009610D7"/>
    <w:rsid w:val="00961B02"/>
    <w:rsid w:val="00962FF7"/>
    <w:rsid w:val="00963E0E"/>
    <w:rsid w:val="00964C76"/>
    <w:rsid w:val="0096578D"/>
    <w:rsid w:val="00967B4A"/>
    <w:rsid w:val="009713FC"/>
    <w:rsid w:val="0097326E"/>
    <w:rsid w:val="00973EB5"/>
    <w:rsid w:val="00974202"/>
    <w:rsid w:val="00974D1C"/>
    <w:rsid w:val="00974F96"/>
    <w:rsid w:val="00976178"/>
    <w:rsid w:val="0097651A"/>
    <w:rsid w:val="00976C4F"/>
    <w:rsid w:val="00981BF4"/>
    <w:rsid w:val="00982F06"/>
    <w:rsid w:val="00984D99"/>
    <w:rsid w:val="0098552C"/>
    <w:rsid w:val="0098761E"/>
    <w:rsid w:val="00990D80"/>
    <w:rsid w:val="00993D40"/>
    <w:rsid w:val="00994F20"/>
    <w:rsid w:val="009B2512"/>
    <w:rsid w:val="009B50EC"/>
    <w:rsid w:val="009B5BD5"/>
    <w:rsid w:val="009B7AF1"/>
    <w:rsid w:val="009C2554"/>
    <w:rsid w:val="009C2D38"/>
    <w:rsid w:val="009C351A"/>
    <w:rsid w:val="009C4D7E"/>
    <w:rsid w:val="009C5FA1"/>
    <w:rsid w:val="009C722C"/>
    <w:rsid w:val="009D253B"/>
    <w:rsid w:val="009D2DB6"/>
    <w:rsid w:val="009D4A82"/>
    <w:rsid w:val="009E260A"/>
    <w:rsid w:val="009E4171"/>
    <w:rsid w:val="009E517C"/>
    <w:rsid w:val="009E5909"/>
    <w:rsid w:val="009E7FD3"/>
    <w:rsid w:val="009F07CB"/>
    <w:rsid w:val="009F239F"/>
    <w:rsid w:val="009F3A8F"/>
    <w:rsid w:val="009F4656"/>
    <w:rsid w:val="009F7BBD"/>
    <w:rsid w:val="00A003AC"/>
    <w:rsid w:val="00A015AD"/>
    <w:rsid w:val="00A0536A"/>
    <w:rsid w:val="00A079D3"/>
    <w:rsid w:val="00A07FD3"/>
    <w:rsid w:val="00A13D53"/>
    <w:rsid w:val="00A14B87"/>
    <w:rsid w:val="00A153F3"/>
    <w:rsid w:val="00A25B94"/>
    <w:rsid w:val="00A2750D"/>
    <w:rsid w:val="00A313C2"/>
    <w:rsid w:val="00A3161B"/>
    <w:rsid w:val="00A320E5"/>
    <w:rsid w:val="00A35002"/>
    <w:rsid w:val="00A35DB6"/>
    <w:rsid w:val="00A375F4"/>
    <w:rsid w:val="00A3773B"/>
    <w:rsid w:val="00A456B1"/>
    <w:rsid w:val="00A46793"/>
    <w:rsid w:val="00A46FE1"/>
    <w:rsid w:val="00A476CA"/>
    <w:rsid w:val="00A50CB7"/>
    <w:rsid w:val="00A54BF4"/>
    <w:rsid w:val="00A576AE"/>
    <w:rsid w:val="00A57F01"/>
    <w:rsid w:val="00A65266"/>
    <w:rsid w:val="00A65FEB"/>
    <w:rsid w:val="00A6617B"/>
    <w:rsid w:val="00A703E9"/>
    <w:rsid w:val="00A74738"/>
    <w:rsid w:val="00A74ACB"/>
    <w:rsid w:val="00A82598"/>
    <w:rsid w:val="00A859A3"/>
    <w:rsid w:val="00A946CE"/>
    <w:rsid w:val="00A95829"/>
    <w:rsid w:val="00A96CA4"/>
    <w:rsid w:val="00A97520"/>
    <w:rsid w:val="00A97EAF"/>
    <w:rsid w:val="00AA1378"/>
    <w:rsid w:val="00AA1A5D"/>
    <w:rsid w:val="00AB2236"/>
    <w:rsid w:val="00AB77B1"/>
    <w:rsid w:val="00AC21BE"/>
    <w:rsid w:val="00AC38B2"/>
    <w:rsid w:val="00AD2A86"/>
    <w:rsid w:val="00AD4F86"/>
    <w:rsid w:val="00AD6511"/>
    <w:rsid w:val="00AE08D9"/>
    <w:rsid w:val="00AE4688"/>
    <w:rsid w:val="00AE4AED"/>
    <w:rsid w:val="00AE7ED3"/>
    <w:rsid w:val="00AF291C"/>
    <w:rsid w:val="00AF3E4B"/>
    <w:rsid w:val="00AF6CFD"/>
    <w:rsid w:val="00B017D5"/>
    <w:rsid w:val="00B04495"/>
    <w:rsid w:val="00B062E5"/>
    <w:rsid w:val="00B11566"/>
    <w:rsid w:val="00B12A20"/>
    <w:rsid w:val="00B12AD4"/>
    <w:rsid w:val="00B15332"/>
    <w:rsid w:val="00B17BCC"/>
    <w:rsid w:val="00B22074"/>
    <w:rsid w:val="00B23D48"/>
    <w:rsid w:val="00B24E88"/>
    <w:rsid w:val="00B30356"/>
    <w:rsid w:val="00B3120A"/>
    <w:rsid w:val="00B35966"/>
    <w:rsid w:val="00B378E4"/>
    <w:rsid w:val="00B41638"/>
    <w:rsid w:val="00B429A1"/>
    <w:rsid w:val="00B47258"/>
    <w:rsid w:val="00B531DA"/>
    <w:rsid w:val="00B60DD2"/>
    <w:rsid w:val="00B60EEB"/>
    <w:rsid w:val="00B65297"/>
    <w:rsid w:val="00B74706"/>
    <w:rsid w:val="00B81051"/>
    <w:rsid w:val="00B82172"/>
    <w:rsid w:val="00B84F52"/>
    <w:rsid w:val="00B854AE"/>
    <w:rsid w:val="00B87EA7"/>
    <w:rsid w:val="00B91384"/>
    <w:rsid w:val="00B94D46"/>
    <w:rsid w:val="00B965DB"/>
    <w:rsid w:val="00BA17F5"/>
    <w:rsid w:val="00BA5310"/>
    <w:rsid w:val="00BA5434"/>
    <w:rsid w:val="00BB34C0"/>
    <w:rsid w:val="00BC231E"/>
    <w:rsid w:val="00BC34FB"/>
    <w:rsid w:val="00BC3EB8"/>
    <w:rsid w:val="00BD099A"/>
    <w:rsid w:val="00BD2701"/>
    <w:rsid w:val="00BD4B14"/>
    <w:rsid w:val="00BD60E2"/>
    <w:rsid w:val="00BE5859"/>
    <w:rsid w:val="00BF08C9"/>
    <w:rsid w:val="00BF34F0"/>
    <w:rsid w:val="00BF3770"/>
    <w:rsid w:val="00BF43D3"/>
    <w:rsid w:val="00C00484"/>
    <w:rsid w:val="00C05BC6"/>
    <w:rsid w:val="00C0710D"/>
    <w:rsid w:val="00C07E29"/>
    <w:rsid w:val="00C116AB"/>
    <w:rsid w:val="00C1401E"/>
    <w:rsid w:val="00C14CD9"/>
    <w:rsid w:val="00C17A53"/>
    <w:rsid w:val="00C21CB0"/>
    <w:rsid w:val="00C21F10"/>
    <w:rsid w:val="00C25755"/>
    <w:rsid w:val="00C25A9D"/>
    <w:rsid w:val="00C25C16"/>
    <w:rsid w:val="00C321F7"/>
    <w:rsid w:val="00C32FA5"/>
    <w:rsid w:val="00C3645E"/>
    <w:rsid w:val="00C37A1E"/>
    <w:rsid w:val="00C40D6B"/>
    <w:rsid w:val="00C411AE"/>
    <w:rsid w:val="00C504D0"/>
    <w:rsid w:val="00C525B2"/>
    <w:rsid w:val="00C52613"/>
    <w:rsid w:val="00C54D23"/>
    <w:rsid w:val="00C56C71"/>
    <w:rsid w:val="00C61B16"/>
    <w:rsid w:val="00C62968"/>
    <w:rsid w:val="00C6407E"/>
    <w:rsid w:val="00C673A0"/>
    <w:rsid w:val="00C72346"/>
    <w:rsid w:val="00C72E82"/>
    <w:rsid w:val="00C7589F"/>
    <w:rsid w:val="00C76FAC"/>
    <w:rsid w:val="00C81697"/>
    <w:rsid w:val="00C82F04"/>
    <w:rsid w:val="00C83D5E"/>
    <w:rsid w:val="00C8659C"/>
    <w:rsid w:val="00C952D3"/>
    <w:rsid w:val="00C975F5"/>
    <w:rsid w:val="00CA2A6A"/>
    <w:rsid w:val="00CA2F52"/>
    <w:rsid w:val="00CA46B0"/>
    <w:rsid w:val="00CA7A4C"/>
    <w:rsid w:val="00CA7B3A"/>
    <w:rsid w:val="00CB29F6"/>
    <w:rsid w:val="00CB6261"/>
    <w:rsid w:val="00CC0228"/>
    <w:rsid w:val="00CC2E7E"/>
    <w:rsid w:val="00CD0D97"/>
    <w:rsid w:val="00CD57A0"/>
    <w:rsid w:val="00CD7DA5"/>
    <w:rsid w:val="00CE5332"/>
    <w:rsid w:val="00CE7686"/>
    <w:rsid w:val="00D00535"/>
    <w:rsid w:val="00D01055"/>
    <w:rsid w:val="00D0288C"/>
    <w:rsid w:val="00D07AD4"/>
    <w:rsid w:val="00D16FE4"/>
    <w:rsid w:val="00D20037"/>
    <w:rsid w:val="00D26719"/>
    <w:rsid w:val="00D313A0"/>
    <w:rsid w:val="00D338B4"/>
    <w:rsid w:val="00D36CA0"/>
    <w:rsid w:val="00D40254"/>
    <w:rsid w:val="00D442AD"/>
    <w:rsid w:val="00D4481A"/>
    <w:rsid w:val="00D456FD"/>
    <w:rsid w:val="00D508AC"/>
    <w:rsid w:val="00D50B0D"/>
    <w:rsid w:val="00D51C78"/>
    <w:rsid w:val="00D5473D"/>
    <w:rsid w:val="00D6077E"/>
    <w:rsid w:val="00D60989"/>
    <w:rsid w:val="00D62A02"/>
    <w:rsid w:val="00D71226"/>
    <w:rsid w:val="00D72EA5"/>
    <w:rsid w:val="00D7474A"/>
    <w:rsid w:val="00D81297"/>
    <w:rsid w:val="00D82241"/>
    <w:rsid w:val="00D841A2"/>
    <w:rsid w:val="00D903A8"/>
    <w:rsid w:val="00D91296"/>
    <w:rsid w:val="00D94DF9"/>
    <w:rsid w:val="00DA1AD4"/>
    <w:rsid w:val="00DA6543"/>
    <w:rsid w:val="00DB0A53"/>
    <w:rsid w:val="00DB27CC"/>
    <w:rsid w:val="00DB4CBD"/>
    <w:rsid w:val="00DB7AFA"/>
    <w:rsid w:val="00DC10C0"/>
    <w:rsid w:val="00DC1C44"/>
    <w:rsid w:val="00DC43D9"/>
    <w:rsid w:val="00DC4449"/>
    <w:rsid w:val="00DC4C62"/>
    <w:rsid w:val="00DC50B8"/>
    <w:rsid w:val="00DC69D8"/>
    <w:rsid w:val="00DD0602"/>
    <w:rsid w:val="00DD1A03"/>
    <w:rsid w:val="00DD568D"/>
    <w:rsid w:val="00DD7FD5"/>
    <w:rsid w:val="00DE39B9"/>
    <w:rsid w:val="00DF073C"/>
    <w:rsid w:val="00DF13A6"/>
    <w:rsid w:val="00DF2DE2"/>
    <w:rsid w:val="00DF4C99"/>
    <w:rsid w:val="00DF56D7"/>
    <w:rsid w:val="00E01891"/>
    <w:rsid w:val="00E049A3"/>
    <w:rsid w:val="00E11EB2"/>
    <w:rsid w:val="00E13872"/>
    <w:rsid w:val="00E17F2A"/>
    <w:rsid w:val="00E2591B"/>
    <w:rsid w:val="00E30C7E"/>
    <w:rsid w:val="00E335D3"/>
    <w:rsid w:val="00E404D2"/>
    <w:rsid w:val="00E41420"/>
    <w:rsid w:val="00E51376"/>
    <w:rsid w:val="00E514A0"/>
    <w:rsid w:val="00E52038"/>
    <w:rsid w:val="00E57B07"/>
    <w:rsid w:val="00E57FE9"/>
    <w:rsid w:val="00E622B3"/>
    <w:rsid w:val="00E638A1"/>
    <w:rsid w:val="00E63937"/>
    <w:rsid w:val="00E65A98"/>
    <w:rsid w:val="00E66DF8"/>
    <w:rsid w:val="00E71D1B"/>
    <w:rsid w:val="00E7201C"/>
    <w:rsid w:val="00E755E9"/>
    <w:rsid w:val="00E76784"/>
    <w:rsid w:val="00E80069"/>
    <w:rsid w:val="00E9095B"/>
    <w:rsid w:val="00E92D91"/>
    <w:rsid w:val="00E9456A"/>
    <w:rsid w:val="00EA59B1"/>
    <w:rsid w:val="00EA63B4"/>
    <w:rsid w:val="00EA63D3"/>
    <w:rsid w:val="00EB0C66"/>
    <w:rsid w:val="00EB227B"/>
    <w:rsid w:val="00EB30A3"/>
    <w:rsid w:val="00EB48CE"/>
    <w:rsid w:val="00EC586C"/>
    <w:rsid w:val="00EC775B"/>
    <w:rsid w:val="00ED1ADC"/>
    <w:rsid w:val="00ED224B"/>
    <w:rsid w:val="00ED40C1"/>
    <w:rsid w:val="00ED4604"/>
    <w:rsid w:val="00ED50DE"/>
    <w:rsid w:val="00ED5776"/>
    <w:rsid w:val="00ED7304"/>
    <w:rsid w:val="00EE119F"/>
    <w:rsid w:val="00EE59F2"/>
    <w:rsid w:val="00EF281E"/>
    <w:rsid w:val="00EF5050"/>
    <w:rsid w:val="00F03280"/>
    <w:rsid w:val="00F13FDD"/>
    <w:rsid w:val="00F202B8"/>
    <w:rsid w:val="00F20F83"/>
    <w:rsid w:val="00F26AF6"/>
    <w:rsid w:val="00F31A68"/>
    <w:rsid w:val="00F32D84"/>
    <w:rsid w:val="00F32D9C"/>
    <w:rsid w:val="00F33DD7"/>
    <w:rsid w:val="00F36F66"/>
    <w:rsid w:val="00F37B07"/>
    <w:rsid w:val="00F44CA0"/>
    <w:rsid w:val="00F46186"/>
    <w:rsid w:val="00F52839"/>
    <w:rsid w:val="00F63356"/>
    <w:rsid w:val="00F63B09"/>
    <w:rsid w:val="00F641C7"/>
    <w:rsid w:val="00F714A5"/>
    <w:rsid w:val="00F71C5F"/>
    <w:rsid w:val="00F767D6"/>
    <w:rsid w:val="00F76E1B"/>
    <w:rsid w:val="00F77AE9"/>
    <w:rsid w:val="00F82DEB"/>
    <w:rsid w:val="00F845A8"/>
    <w:rsid w:val="00F93E6B"/>
    <w:rsid w:val="00F94A9B"/>
    <w:rsid w:val="00F95084"/>
    <w:rsid w:val="00F95A9B"/>
    <w:rsid w:val="00F962C9"/>
    <w:rsid w:val="00FA4D7F"/>
    <w:rsid w:val="00FA6064"/>
    <w:rsid w:val="00FB3033"/>
    <w:rsid w:val="00FC0A05"/>
    <w:rsid w:val="00FC4955"/>
    <w:rsid w:val="00FC4D73"/>
    <w:rsid w:val="00FC533A"/>
    <w:rsid w:val="00FC5C33"/>
    <w:rsid w:val="00FD00A2"/>
    <w:rsid w:val="00FD3B77"/>
    <w:rsid w:val="00FD537A"/>
    <w:rsid w:val="00FD7307"/>
    <w:rsid w:val="00FE1BFC"/>
    <w:rsid w:val="00FE4FC9"/>
    <w:rsid w:val="00FF109C"/>
    <w:rsid w:val="00FF2EC7"/>
    <w:rsid w:val="00FF2FAA"/>
    <w:rsid w:val="00FF5D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52588A0"/>
  <w15:chartTrackingRefBased/>
  <w15:docId w15:val="{DEDB405E-FB3E-41F5-9A37-32225F2493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B2C5B"/>
  </w:style>
  <w:style w:type="paragraph" w:styleId="1">
    <w:name w:val="heading 1"/>
    <w:basedOn w:val="a"/>
    <w:next w:val="a"/>
    <w:link w:val="10"/>
    <w:uiPriority w:val="9"/>
    <w:qFormat/>
    <w:rsid w:val="003B2C5B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aps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3B2C5B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aps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3B2C5B"/>
    <w:pPr>
      <w:keepNext/>
      <w:keepLines/>
      <w:spacing w:before="120" w:after="0" w:line="240" w:lineRule="auto"/>
      <w:outlineLvl w:val="2"/>
    </w:pPr>
    <w:rPr>
      <w:rFonts w:asciiTheme="majorHAnsi" w:eastAsiaTheme="majorEastAsia" w:hAnsiTheme="majorHAnsi" w:cstheme="majorBidi"/>
      <w:smallCaps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B2C5B"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cap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B2C5B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i/>
      <w:iCs/>
      <w:caps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B2C5B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B2C5B"/>
    <w:pPr>
      <w:keepNext/>
      <w:keepLines/>
      <w:spacing w:before="120" w:after="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B2C5B"/>
    <w:pPr>
      <w:keepNext/>
      <w:keepLines/>
      <w:spacing w:before="120" w:after="0"/>
      <w:outlineLvl w:val="7"/>
    </w:pPr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B2C5B"/>
    <w:pPr>
      <w:keepNext/>
      <w:keepLines/>
      <w:spacing w:before="120" w:after="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E08D9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3B2C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5">
    <w:name w:val="כותרת עליונה תו"/>
    <w:basedOn w:val="a0"/>
    <w:link w:val="a4"/>
    <w:uiPriority w:val="99"/>
    <w:rsid w:val="003B2C5B"/>
  </w:style>
  <w:style w:type="paragraph" w:styleId="a6">
    <w:name w:val="footer"/>
    <w:basedOn w:val="a"/>
    <w:link w:val="a7"/>
    <w:uiPriority w:val="99"/>
    <w:unhideWhenUsed/>
    <w:rsid w:val="003B2C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כותרת תחתונה תו"/>
    <w:basedOn w:val="a0"/>
    <w:link w:val="a6"/>
    <w:uiPriority w:val="99"/>
    <w:rsid w:val="003B2C5B"/>
  </w:style>
  <w:style w:type="character" w:customStyle="1" w:styleId="10">
    <w:name w:val="כותרת 1 תו"/>
    <w:basedOn w:val="a0"/>
    <w:link w:val="1"/>
    <w:uiPriority w:val="9"/>
    <w:rsid w:val="003B2C5B"/>
    <w:rPr>
      <w:rFonts w:asciiTheme="majorHAnsi" w:eastAsiaTheme="majorEastAsia" w:hAnsiTheme="majorHAnsi" w:cstheme="majorBidi"/>
      <w:caps/>
      <w:sz w:val="36"/>
      <w:szCs w:val="36"/>
    </w:rPr>
  </w:style>
  <w:style w:type="character" w:customStyle="1" w:styleId="20">
    <w:name w:val="כותרת 2 תו"/>
    <w:basedOn w:val="a0"/>
    <w:link w:val="2"/>
    <w:uiPriority w:val="9"/>
    <w:rsid w:val="003B2C5B"/>
    <w:rPr>
      <w:rFonts w:asciiTheme="majorHAnsi" w:eastAsiaTheme="majorEastAsia" w:hAnsiTheme="majorHAnsi" w:cstheme="majorBidi"/>
      <w:caps/>
      <w:sz w:val="28"/>
      <w:szCs w:val="28"/>
    </w:rPr>
  </w:style>
  <w:style w:type="character" w:customStyle="1" w:styleId="30">
    <w:name w:val="כותרת 3 תו"/>
    <w:basedOn w:val="a0"/>
    <w:link w:val="3"/>
    <w:uiPriority w:val="9"/>
    <w:rsid w:val="003B2C5B"/>
    <w:rPr>
      <w:rFonts w:asciiTheme="majorHAnsi" w:eastAsiaTheme="majorEastAsia" w:hAnsiTheme="majorHAnsi" w:cstheme="majorBidi"/>
      <w:smallCaps/>
      <w:sz w:val="28"/>
      <w:szCs w:val="28"/>
    </w:rPr>
  </w:style>
  <w:style w:type="character" w:customStyle="1" w:styleId="40">
    <w:name w:val="כותרת 4 תו"/>
    <w:basedOn w:val="a0"/>
    <w:link w:val="4"/>
    <w:uiPriority w:val="9"/>
    <w:semiHidden/>
    <w:rsid w:val="003B2C5B"/>
    <w:rPr>
      <w:rFonts w:asciiTheme="majorHAnsi" w:eastAsiaTheme="majorEastAsia" w:hAnsiTheme="majorHAnsi" w:cstheme="majorBidi"/>
      <w:caps/>
    </w:rPr>
  </w:style>
  <w:style w:type="character" w:customStyle="1" w:styleId="50">
    <w:name w:val="כותרת 5 תו"/>
    <w:basedOn w:val="a0"/>
    <w:link w:val="5"/>
    <w:uiPriority w:val="9"/>
    <w:semiHidden/>
    <w:rsid w:val="003B2C5B"/>
    <w:rPr>
      <w:rFonts w:asciiTheme="majorHAnsi" w:eastAsiaTheme="majorEastAsia" w:hAnsiTheme="majorHAnsi" w:cstheme="majorBidi"/>
      <w:i/>
      <w:iCs/>
      <w:caps/>
    </w:rPr>
  </w:style>
  <w:style w:type="character" w:customStyle="1" w:styleId="60">
    <w:name w:val="כותרת 6 תו"/>
    <w:basedOn w:val="a0"/>
    <w:link w:val="6"/>
    <w:uiPriority w:val="9"/>
    <w:semiHidden/>
    <w:rsid w:val="003B2C5B"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70">
    <w:name w:val="כותרת 7 תו"/>
    <w:basedOn w:val="a0"/>
    <w:link w:val="7"/>
    <w:uiPriority w:val="9"/>
    <w:semiHidden/>
    <w:rsid w:val="003B2C5B"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80">
    <w:name w:val="כותרת 8 תו"/>
    <w:basedOn w:val="a0"/>
    <w:link w:val="8"/>
    <w:uiPriority w:val="9"/>
    <w:semiHidden/>
    <w:rsid w:val="003B2C5B"/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character" w:customStyle="1" w:styleId="90">
    <w:name w:val="כותרת 9 תו"/>
    <w:basedOn w:val="a0"/>
    <w:link w:val="9"/>
    <w:uiPriority w:val="9"/>
    <w:semiHidden/>
    <w:rsid w:val="003B2C5B"/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paragraph" w:styleId="a8">
    <w:name w:val="caption"/>
    <w:basedOn w:val="a"/>
    <w:next w:val="a"/>
    <w:uiPriority w:val="35"/>
    <w:semiHidden/>
    <w:unhideWhenUsed/>
    <w:qFormat/>
    <w:rsid w:val="003B2C5B"/>
    <w:pPr>
      <w:spacing w:line="240" w:lineRule="auto"/>
    </w:pPr>
    <w:rPr>
      <w:b/>
      <w:bCs/>
      <w:smallCaps/>
      <w:color w:val="595959" w:themeColor="text1" w:themeTint="A6"/>
    </w:rPr>
  </w:style>
  <w:style w:type="paragraph" w:styleId="a9">
    <w:name w:val="Title"/>
    <w:basedOn w:val="a"/>
    <w:next w:val="a"/>
    <w:link w:val="aa"/>
    <w:uiPriority w:val="10"/>
    <w:qFormat/>
    <w:rsid w:val="003B2C5B"/>
    <w:pPr>
      <w:spacing w:after="0" w:line="240" w:lineRule="auto"/>
      <w:contextualSpacing/>
    </w:pPr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character" w:customStyle="1" w:styleId="aa">
    <w:name w:val="כותרת טקסט תו"/>
    <w:basedOn w:val="a0"/>
    <w:link w:val="a9"/>
    <w:uiPriority w:val="10"/>
    <w:rsid w:val="003B2C5B"/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paragraph" w:styleId="ab">
    <w:name w:val="Subtitle"/>
    <w:basedOn w:val="a"/>
    <w:next w:val="a"/>
    <w:link w:val="ac"/>
    <w:uiPriority w:val="11"/>
    <w:qFormat/>
    <w:rsid w:val="003B2C5B"/>
    <w:pPr>
      <w:numPr>
        <w:ilvl w:val="1"/>
      </w:numPr>
    </w:pPr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character" w:customStyle="1" w:styleId="ac">
    <w:name w:val="כותרת משנה תו"/>
    <w:basedOn w:val="a0"/>
    <w:link w:val="ab"/>
    <w:uiPriority w:val="11"/>
    <w:rsid w:val="003B2C5B"/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character" w:styleId="ad">
    <w:name w:val="Strong"/>
    <w:basedOn w:val="a0"/>
    <w:uiPriority w:val="22"/>
    <w:qFormat/>
    <w:rsid w:val="003B2C5B"/>
    <w:rPr>
      <w:b/>
      <w:bCs/>
    </w:rPr>
  </w:style>
  <w:style w:type="character" w:styleId="ae">
    <w:name w:val="Emphasis"/>
    <w:basedOn w:val="a0"/>
    <w:uiPriority w:val="20"/>
    <w:qFormat/>
    <w:rsid w:val="003B2C5B"/>
    <w:rPr>
      <w:i/>
      <w:iCs/>
    </w:rPr>
  </w:style>
  <w:style w:type="paragraph" w:styleId="af">
    <w:name w:val="No Spacing"/>
    <w:uiPriority w:val="1"/>
    <w:qFormat/>
    <w:rsid w:val="003B2C5B"/>
    <w:pPr>
      <w:spacing w:after="0" w:line="240" w:lineRule="auto"/>
    </w:pPr>
  </w:style>
  <w:style w:type="paragraph" w:styleId="af0">
    <w:name w:val="Quote"/>
    <w:basedOn w:val="a"/>
    <w:next w:val="a"/>
    <w:link w:val="af1"/>
    <w:uiPriority w:val="29"/>
    <w:qFormat/>
    <w:rsid w:val="003B2C5B"/>
    <w:pPr>
      <w:spacing w:before="160" w:line="240" w:lineRule="auto"/>
      <w:ind w:left="720" w:right="720"/>
    </w:pPr>
    <w:rPr>
      <w:rFonts w:asciiTheme="majorHAnsi" w:eastAsiaTheme="majorEastAsia" w:hAnsiTheme="majorHAnsi" w:cstheme="majorBidi"/>
      <w:sz w:val="25"/>
      <w:szCs w:val="25"/>
    </w:rPr>
  </w:style>
  <w:style w:type="character" w:customStyle="1" w:styleId="af1">
    <w:name w:val="ציטוט תו"/>
    <w:basedOn w:val="a0"/>
    <w:link w:val="af0"/>
    <w:uiPriority w:val="29"/>
    <w:rsid w:val="003B2C5B"/>
    <w:rPr>
      <w:rFonts w:asciiTheme="majorHAnsi" w:eastAsiaTheme="majorEastAsia" w:hAnsiTheme="majorHAnsi" w:cstheme="majorBidi"/>
      <w:sz w:val="25"/>
      <w:szCs w:val="25"/>
    </w:rPr>
  </w:style>
  <w:style w:type="paragraph" w:styleId="af2">
    <w:name w:val="Intense Quote"/>
    <w:basedOn w:val="a"/>
    <w:next w:val="a"/>
    <w:link w:val="af3"/>
    <w:uiPriority w:val="30"/>
    <w:qFormat/>
    <w:rsid w:val="003B2C5B"/>
    <w:pPr>
      <w:spacing w:before="280" w:after="280" w:line="240" w:lineRule="auto"/>
      <w:ind w:left="1080" w:right="1080"/>
      <w:jc w:val="center"/>
    </w:pPr>
    <w:rPr>
      <w:color w:val="404040" w:themeColor="text1" w:themeTint="BF"/>
      <w:sz w:val="32"/>
      <w:szCs w:val="32"/>
    </w:rPr>
  </w:style>
  <w:style w:type="character" w:customStyle="1" w:styleId="af3">
    <w:name w:val="ציטוט חזק תו"/>
    <w:basedOn w:val="a0"/>
    <w:link w:val="af2"/>
    <w:uiPriority w:val="30"/>
    <w:rsid w:val="003B2C5B"/>
    <w:rPr>
      <w:color w:val="404040" w:themeColor="text1" w:themeTint="BF"/>
      <w:sz w:val="32"/>
      <w:szCs w:val="32"/>
    </w:rPr>
  </w:style>
  <w:style w:type="character" w:styleId="af4">
    <w:name w:val="Subtle Emphasis"/>
    <w:basedOn w:val="a0"/>
    <w:uiPriority w:val="19"/>
    <w:qFormat/>
    <w:rsid w:val="003B2C5B"/>
    <w:rPr>
      <w:i/>
      <w:iCs/>
      <w:color w:val="595959" w:themeColor="text1" w:themeTint="A6"/>
    </w:rPr>
  </w:style>
  <w:style w:type="character" w:styleId="af5">
    <w:name w:val="Intense Emphasis"/>
    <w:basedOn w:val="a0"/>
    <w:uiPriority w:val="21"/>
    <w:qFormat/>
    <w:rsid w:val="003B2C5B"/>
    <w:rPr>
      <w:b/>
      <w:bCs/>
      <w:i/>
      <w:iCs/>
    </w:rPr>
  </w:style>
  <w:style w:type="character" w:styleId="af6">
    <w:name w:val="Subtle Reference"/>
    <w:basedOn w:val="a0"/>
    <w:uiPriority w:val="31"/>
    <w:qFormat/>
    <w:rsid w:val="003B2C5B"/>
    <w:rPr>
      <w:smallCaps/>
      <w:color w:val="404040" w:themeColor="text1" w:themeTint="BF"/>
      <w:u w:val="single" w:color="7F7F7F" w:themeColor="text1" w:themeTint="80"/>
    </w:rPr>
  </w:style>
  <w:style w:type="character" w:styleId="af7">
    <w:name w:val="Intense Reference"/>
    <w:basedOn w:val="a0"/>
    <w:uiPriority w:val="32"/>
    <w:qFormat/>
    <w:rsid w:val="003B2C5B"/>
    <w:rPr>
      <w:b/>
      <w:bCs/>
      <w:caps w:val="0"/>
      <w:smallCaps/>
      <w:color w:val="auto"/>
      <w:spacing w:val="3"/>
      <w:u w:val="single"/>
    </w:rPr>
  </w:style>
  <w:style w:type="character" w:styleId="af8">
    <w:name w:val="Book Title"/>
    <w:basedOn w:val="a0"/>
    <w:uiPriority w:val="33"/>
    <w:qFormat/>
    <w:rsid w:val="003B2C5B"/>
    <w:rPr>
      <w:b/>
      <w:bCs/>
      <w:smallCaps/>
      <w:spacing w:val="7"/>
    </w:rPr>
  </w:style>
  <w:style w:type="paragraph" w:styleId="af9">
    <w:name w:val="TOC Heading"/>
    <w:basedOn w:val="1"/>
    <w:next w:val="a"/>
    <w:uiPriority w:val="39"/>
    <w:semiHidden/>
    <w:unhideWhenUsed/>
    <w:qFormat/>
    <w:rsid w:val="003B2C5B"/>
    <w:pPr>
      <w:outlineLvl w:val="9"/>
    </w:pPr>
  </w:style>
  <w:style w:type="paragraph" w:styleId="HTML">
    <w:name w:val="HTML Preformatted"/>
    <w:basedOn w:val="a"/>
    <w:link w:val="HTML0"/>
    <w:uiPriority w:val="99"/>
    <w:unhideWhenUsed/>
    <w:rsid w:val="000179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מעוצב מראש תו"/>
    <w:basedOn w:val="a0"/>
    <w:link w:val="HTML"/>
    <w:uiPriority w:val="99"/>
    <w:rsid w:val="00017914"/>
    <w:rPr>
      <w:rFonts w:ascii="Courier New" w:eastAsia="Times New Roman" w:hAnsi="Courier New" w:cs="Courier New"/>
      <w:sz w:val="20"/>
      <w:szCs w:val="20"/>
    </w:rPr>
  </w:style>
  <w:style w:type="character" w:customStyle="1" w:styleId="y2iqfc">
    <w:name w:val="y2iqfc"/>
    <w:basedOn w:val="a0"/>
    <w:rsid w:val="00017914"/>
  </w:style>
  <w:style w:type="table" w:styleId="afa">
    <w:name w:val="Table Grid"/>
    <w:basedOn w:val="a1"/>
    <w:uiPriority w:val="39"/>
    <w:rsid w:val="00662DE8"/>
    <w:pPr>
      <w:spacing w:after="0" w:line="240" w:lineRule="auto"/>
    </w:pPr>
    <w:rPr>
      <w:rFonts w:eastAsiaTheme="minorHAns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a0"/>
    <w:uiPriority w:val="99"/>
    <w:unhideWhenUsed/>
    <w:rsid w:val="009C2554"/>
    <w:rPr>
      <w:color w:val="0563C1" w:themeColor="hyperlink"/>
      <w:u w:val="single"/>
    </w:rPr>
  </w:style>
  <w:style w:type="character" w:customStyle="1" w:styleId="UnresolvedMention1">
    <w:name w:val="Unresolved Mention1"/>
    <w:basedOn w:val="a0"/>
    <w:uiPriority w:val="99"/>
    <w:semiHidden/>
    <w:unhideWhenUsed/>
    <w:rsid w:val="009C2554"/>
    <w:rPr>
      <w:color w:val="605E5C"/>
      <w:shd w:val="clear" w:color="auto" w:fill="E1DFDD"/>
    </w:rPr>
  </w:style>
  <w:style w:type="character" w:styleId="FollowedHyperlink">
    <w:name w:val="FollowedHyperlink"/>
    <w:basedOn w:val="a0"/>
    <w:uiPriority w:val="99"/>
    <w:semiHidden/>
    <w:unhideWhenUsed/>
    <w:rsid w:val="004E0C99"/>
    <w:rPr>
      <w:color w:val="954F72" w:themeColor="followedHyperlink"/>
      <w:u w:val="single"/>
    </w:rPr>
  </w:style>
  <w:style w:type="paragraph" w:customStyle="1" w:styleId="msonormal0">
    <w:name w:val="msonormal"/>
    <w:basedOn w:val="a"/>
    <w:rsid w:val="00982F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65">
    <w:name w:val="xl65"/>
    <w:basedOn w:val="a"/>
    <w:rsid w:val="00982F06"/>
    <w:pPr>
      <w:spacing w:before="100" w:beforeAutospacing="1" w:after="100" w:afterAutospacing="1" w:line="240" w:lineRule="auto"/>
      <w:jc w:val="right"/>
    </w:pPr>
    <w:rPr>
      <w:rFonts w:ascii="Times New Roman" w:eastAsia="Times New Roman" w:hAnsi="Times New Roman" w:cs="Times New Roman"/>
      <w:sz w:val="24"/>
      <w:szCs w:val="24"/>
    </w:rPr>
  </w:style>
  <w:style w:type="table" w:styleId="4-5">
    <w:name w:val="Grid Table 4 Accent 5"/>
    <w:basedOn w:val="a1"/>
    <w:uiPriority w:val="49"/>
    <w:rsid w:val="00C321F7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1-1">
    <w:name w:val="List Table 1 Light Accent 1"/>
    <w:basedOn w:val="a1"/>
    <w:uiPriority w:val="46"/>
    <w:rsid w:val="0069753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1-6">
    <w:name w:val="List Table 1 Light Accent 6"/>
    <w:basedOn w:val="a1"/>
    <w:uiPriority w:val="46"/>
    <w:rsid w:val="0069753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1-5">
    <w:name w:val="List Table 1 Light Accent 5"/>
    <w:basedOn w:val="a1"/>
    <w:uiPriority w:val="46"/>
    <w:rsid w:val="0069753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2-3">
    <w:name w:val="Grid Table 2 Accent 3"/>
    <w:basedOn w:val="a1"/>
    <w:uiPriority w:val="47"/>
    <w:rsid w:val="00FE4FC9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2-6">
    <w:name w:val="Grid Table 2 Accent 6"/>
    <w:basedOn w:val="a1"/>
    <w:uiPriority w:val="47"/>
    <w:rsid w:val="00FE4FC9"/>
    <w:pPr>
      <w:spacing w:after="0"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21">
    <w:name w:val="Plain Table 2"/>
    <w:basedOn w:val="a1"/>
    <w:uiPriority w:val="42"/>
    <w:rsid w:val="00FE4FC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41">
    <w:name w:val="Plain Table 4"/>
    <w:basedOn w:val="a1"/>
    <w:uiPriority w:val="44"/>
    <w:rsid w:val="00495A3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-5">
    <w:name w:val="Grid Table 2 Accent 5"/>
    <w:basedOn w:val="a1"/>
    <w:uiPriority w:val="47"/>
    <w:rsid w:val="00495A31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4-3">
    <w:name w:val="Grid Table 4 Accent 3"/>
    <w:basedOn w:val="a1"/>
    <w:uiPriority w:val="49"/>
    <w:rsid w:val="00BF34F0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TableGrid1">
    <w:name w:val="Table Grid1"/>
    <w:basedOn w:val="a1"/>
    <w:next w:val="afa"/>
    <w:uiPriority w:val="39"/>
    <w:rsid w:val="000342C2"/>
    <w:pPr>
      <w:spacing w:after="0" w:line="240" w:lineRule="auto"/>
    </w:pPr>
    <w:rPr>
      <w:rFonts w:eastAsiaTheme="minorHAns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a1"/>
    <w:next w:val="afa"/>
    <w:uiPriority w:val="39"/>
    <w:rsid w:val="006E7DD9"/>
    <w:pPr>
      <w:spacing w:after="0" w:line="240" w:lineRule="auto"/>
    </w:pPr>
    <w:rPr>
      <w:rFonts w:eastAsiaTheme="minorHAns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border">
    <w:name w:val="tableborder"/>
    <w:basedOn w:val="a"/>
    <w:rsid w:val="00B41638"/>
    <w:pPr>
      <w:shd w:val="clear" w:color="auto" w:fill="FFFFFF"/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paragraph" w:customStyle="1" w:styleId="grid">
    <w:name w:val="grid"/>
    <w:basedOn w:val="a"/>
    <w:rsid w:val="00B41638"/>
    <w:pPr>
      <w:shd w:val="clear" w:color="auto" w:fill="FFFFFF"/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paragraph" w:customStyle="1" w:styleId="tablabel">
    <w:name w:val="tablabel"/>
    <w:basedOn w:val="a"/>
    <w:rsid w:val="00B41638"/>
    <w:pPr>
      <w:pBdr>
        <w:top w:val="single" w:sz="6" w:space="2" w:color="CCCCCC"/>
        <w:left w:val="single" w:sz="6" w:space="2" w:color="CCCCCC"/>
        <w:right w:val="single" w:sz="6" w:space="2" w:color="CCCCCC"/>
      </w:pBdr>
      <w:spacing w:before="100" w:beforeAutospacing="1" w:after="100" w:afterAutospacing="1" w:line="240" w:lineRule="auto"/>
    </w:pPr>
    <w:rPr>
      <w:rFonts w:ascii="Times New Roman" w:hAnsi="Times New Roman" w:cs="Times New Roman"/>
      <w:b/>
      <w:bCs/>
      <w:sz w:val="24"/>
      <w:szCs w:val="24"/>
    </w:rPr>
  </w:style>
  <w:style w:type="paragraph" w:customStyle="1" w:styleId="subtext">
    <w:name w:val="subtext"/>
    <w:basedOn w:val="a"/>
    <w:rsid w:val="00B41638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paragraph" w:customStyle="1" w:styleId="nopadding">
    <w:name w:val="nopadding"/>
    <w:basedOn w:val="a"/>
    <w:rsid w:val="00B41638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paragraph" w:customStyle="1" w:styleId="subtext1">
    <w:name w:val="subtext1"/>
    <w:basedOn w:val="a"/>
    <w:rsid w:val="00B41638"/>
    <w:pPr>
      <w:spacing w:before="100" w:beforeAutospacing="1" w:after="100" w:afterAutospacing="1" w:line="240" w:lineRule="auto"/>
    </w:pPr>
    <w:rPr>
      <w:rFonts w:ascii="Times New Roman" w:hAnsi="Times New Roman" w:cs="Times New Roman"/>
      <w:sz w:val="14"/>
      <w:szCs w:val="14"/>
    </w:rPr>
  </w:style>
  <w:style w:type="paragraph" w:styleId="NormalWeb">
    <w:name w:val="Normal (Web)"/>
    <w:basedOn w:val="a"/>
    <w:uiPriority w:val="99"/>
    <w:unhideWhenUsed/>
    <w:rsid w:val="00B41638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paragraph" w:styleId="afb">
    <w:name w:val="Balloon Text"/>
    <w:basedOn w:val="a"/>
    <w:link w:val="afc"/>
    <w:uiPriority w:val="99"/>
    <w:semiHidden/>
    <w:unhideWhenUsed/>
    <w:rsid w:val="00B41638"/>
    <w:pPr>
      <w:spacing w:after="0" w:line="240" w:lineRule="auto"/>
    </w:pPr>
    <w:rPr>
      <w:rFonts w:ascii="Tahoma" w:hAnsi="Tahoma" w:cs="Tahoma"/>
      <w:sz w:val="18"/>
      <w:szCs w:val="18"/>
    </w:rPr>
  </w:style>
  <w:style w:type="character" w:customStyle="1" w:styleId="afc">
    <w:name w:val="טקסט בלונים תו"/>
    <w:basedOn w:val="a0"/>
    <w:link w:val="afb"/>
    <w:uiPriority w:val="99"/>
    <w:semiHidden/>
    <w:rsid w:val="00B41638"/>
    <w:rPr>
      <w:rFonts w:ascii="Tahoma" w:hAnsi="Tahoma" w:cs="Tahoma"/>
      <w:sz w:val="18"/>
      <w:szCs w:val="18"/>
    </w:rPr>
  </w:style>
  <w:style w:type="table" w:customStyle="1" w:styleId="TableGrid3">
    <w:name w:val="Table Grid3"/>
    <w:basedOn w:val="a1"/>
    <w:next w:val="afa"/>
    <w:uiPriority w:val="39"/>
    <w:rsid w:val="007D536A"/>
    <w:pPr>
      <w:spacing w:after="0" w:line="240" w:lineRule="auto"/>
    </w:pPr>
    <w:rPr>
      <w:rFonts w:eastAsiaTheme="minorHAns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2">
    <w:name w:val="Unresolved Mention2"/>
    <w:basedOn w:val="a0"/>
    <w:uiPriority w:val="99"/>
    <w:semiHidden/>
    <w:unhideWhenUsed/>
    <w:rsid w:val="00A14B87"/>
    <w:rPr>
      <w:color w:val="605E5C"/>
      <w:shd w:val="clear" w:color="auto" w:fill="E1DFDD"/>
    </w:rPr>
  </w:style>
  <w:style w:type="character" w:customStyle="1" w:styleId="UnresolvedMention3">
    <w:name w:val="Unresolved Mention3"/>
    <w:basedOn w:val="a0"/>
    <w:uiPriority w:val="99"/>
    <w:semiHidden/>
    <w:unhideWhenUsed/>
    <w:rsid w:val="00B74706"/>
    <w:rPr>
      <w:color w:val="605E5C"/>
      <w:shd w:val="clear" w:color="auto" w:fill="E1DFDD"/>
    </w:rPr>
  </w:style>
  <w:style w:type="character" w:customStyle="1" w:styleId="UnresolvedMention">
    <w:name w:val="Unresolved Mention"/>
    <w:basedOn w:val="a0"/>
    <w:uiPriority w:val="99"/>
    <w:semiHidden/>
    <w:unhideWhenUsed/>
    <w:rsid w:val="009274F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52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8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1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7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74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4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68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89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4273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818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4086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17731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5251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53783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7227795">
                                          <w:marLeft w:val="165"/>
                                          <w:marRight w:val="0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497132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22925133">
                                                  <w:marLeft w:val="-165"/>
                                                  <w:marRight w:val="-16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953285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456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92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13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0126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0338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96117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23734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4964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1436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41684728">
                                          <w:marLeft w:val="165"/>
                                          <w:marRight w:val="0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0149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1446197">
                                                  <w:marLeft w:val="-165"/>
                                                  <w:marRight w:val="-16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819978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560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68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92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761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18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7352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73406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3365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2273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6577104">
                                          <w:marLeft w:val="165"/>
                                          <w:marRight w:val="0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470769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60600661">
                                                  <w:marLeft w:val="-165"/>
                                                  <w:marRight w:val="-16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090246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7135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48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487424">
              <w:marLeft w:val="165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048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5460511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779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15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12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9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7201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232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1127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5794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68921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1529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1616423">
                                          <w:marLeft w:val="165"/>
                                          <w:marRight w:val="0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048055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73598179">
                                                  <w:marLeft w:val="-165"/>
                                                  <w:marRight w:val="-16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773748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4444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76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6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11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22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29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48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2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63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01148">
              <w:marLeft w:val="165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5018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5203993">
                      <w:marLeft w:val="-165"/>
                      <w:marRight w:val="-16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696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5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92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8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82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73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43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1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83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35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30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7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96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24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8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8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mritadel.atlassian.net/secure/BrowseProject.jspa?id=10005" TargetMode="External"/><Relationship Id="rId21" Type="http://schemas.openxmlformats.org/officeDocument/2006/relationships/hyperlink" Target="https://mritadel.atlassian.net/secure/BrowseProject.jspa?id=10005" TargetMode="External"/><Relationship Id="rId42" Type="http://schemas.openxmlformats.org/officeDocument/2006/relationships/image" Target="media/image12.png"/><Relationship Id="rId63" Type="http://schemas.openxmlformats.org/officeDocument/2006/relationships/hyperlink" Target="https://mritadel.atlassian.net/secure/ViewProfile.jspa?accountId=712020%3Ab689e669-e06f-472b-ad05-2932f4d78fa5" TargetMode="External"/><Relationship Id="rId84" Type="http://schemas.openxmlformats.org/officeDocument/2006/relationships/hyperlink" Target="https://mritadel.atlassian.net/secure/BrowseProject.jspa?id=10005" TargetMode="External"/><Relationship Id="rId138" Type="http://schemas.openxmlformats.org/officeDocument/2006/relationships/hyperlink" Target="https://mritadel.atlassian.net/browse/BK-23" TargetMode="External"/><Relationship Id="rId159" Type="http://schemas.openxmlformats.org/officeDocument/2006/relationships/hyperlink" Target="https://mritadel.atlassian.net/secure/ViewProfile.jspa?accountId=712020%3Abb633982-1f44-4082-9756-7c635d515159" TargetMode="External"/><Relationship Id="rId170" Type="http://schemas.openxmlformats.org/officeDocument/2006/relationships/image" Target="media/image53.jfif"/><Relationship Id="rId191" Type="http://schemas.openxmlformats.org/officeDocument/2006/relationships/hyperlink" Target="https://mritadel.atlassian.net/secure/ViewProfile.jspa?accountId=712020%3Ab689e669-e06f-472b-ad05-2932f4d78fa5" TargetMode="External"/><Relationship Id="rId205" Type="http://schemas.openxmlformats.org/officeDocument/2006/relationships/hyperlink" Target="https://mritadel.atlassian.net/browse/BK-9" TargetMode="External"/><Relationship Id="rId226" Type="http://schemas.openxmlformats.org/officeDocument/2006/relationships/hyperlink" Target="https://mritadel.atlassian.net/secure/BrowseProject.jspa?id=10005" TargetMode="External"/><Relationship Id="rId107" Type="http://schemas.openxmlformats.org/officeDocument/2006/relationships/hyperlink" Target="https://mritadel.atlassian.net/browse/BK-30" TargetMode="External"/><Relationship Id="rId11" Type="http://schemas.openxmlformats.org/officeDocument/2006/relationships/image" Target="media/image4.svg"/><Relationship Id="rId32" Type="http://schemas.openxmlformats.org/officeDocument/2006/relationships/image" Target="media/image10.png"/><Relationship Id="rId53" Type="http://schemas.openxmlformats.org/officeDocument/2006/relationships/hyperlink" Target="https://mritadel.atlassian.net/secure/ViewProfile.jspa?accountId=712020%3Ab689e669-e06f-472b-ad05-2932f4d78fa5" TargetMode="External"/><Relationship Id="rId74" Type="http://schemas.openxmlformats.org/officeDocument/2006/relationships/hyperlink" Target="https://mritadel.atlassian.net/secure/ViewProfile.jspa?accountId=712020%3Abb633982-1f44-4082-9756-7c635d515159" TargetMode="External"/><Relationship Id="rId128" Type="http://schemas.openxmlformats.org/officeDocument/2006/relationships/hyperlink" Target="https://mritadel.atlassian.net/browse/BK-25" TargetMode="External"/><Relationship Id="rId149" Type="http://schemas.openxmlformats.org/officeDocument/2006/relationships/hyperlink" Target="https://mritadel.atlassian.net/secure/ViewProfile.jspa?accountId=712020%3Abb633982-1f44-4082-9756-7c635d515159" TargetMode="External"/><Relationship Id="rId5" Type="http://schemas.openxmlformats.org/officeDocument/2006/relationships/webSettings" Target="webSettings.xml"/><Relationship Id="rId95" Type="http://schemas.openxmlformats.org/officeDocument/2006/relationships/hyperlink" Target="https://mritadel.atlassian.net/browse/BK-33" TargetMode="External"/><Relationship Id="rId160" Type="http://schemas.openxmlformats.org/officeDocument/2006/relationships/image" Target="media/image49.jpeg"/><Relationship Id="rId181" Type="http://schemas.openxmlformats.org/officeDocument/2006/relationships/hyperlink" Target="https://mritadel.atlassian.net/secure/BrowseProject.jspa?id=10005" TargetMode="External"/><Relationship Id="rId216" Type="http://schemas.openxmlformats.org/officeDocument/2006/relationships/image" Target="media/image66.jpeg"/><Relationship Id="rId237" Type="http://schemas.openxmlformats.org/officeDocument/2006/relationships/hyperlink" Target="https://mritadel.atlassian.net/secure/BrowseProject.jspa?id=10005" TargetMode="External"/><Relationship Id="rId22" Type="http://schemas.openxmlformats.org/officeDocument/2006/relationships/hyperlink" Target="https://mritadel.atlassian.net/secure/ViewProfile.jspa?accountId=712020%3Abb633982-1f44-4082-9756-7c635d515159" TargetMode="External"/><Relationship Id="rId43" Type="http://schemas.openxmlformats.org/officeDocument/2006/relationships/hyperlink" Target="https://mritadel.atlassian.net/browse/BK-45" TargetMode="External"/><Relationship Id="rId64" Type="http://schemas.openxmlformats.org/officeDocument/2006/relationships/hyperlink" Target="https://mritadel.atlassian.net/browse/BK-40" TargetMode="External"/><Relationship Id="rId118" Type="http://schemas.openxmlformats.org/officeDocument/2006/relationships/hyperlink" Target="https://mritadel.atlassian.net/secure/ViewProfile.jspa?accountId=712020%3Ab689e669-e06f-472b-ad05-2932f4d78fa5" TargetMode="External"/><Relationship Id="rId139" Type="http://schemas.openxmlformats.org/officeDocument/2006/relationships/hyperlink" Target="https://mritadel.atlassian.net/secure/BrowseProject.jspa?id=10005" TargetMode="External"/><Relationship Id="rId85" Type="http://schemas.openxmlformats.org/officeDocument/2006/relationships/hyperlink" Target="https://mritadel.atlassian.net/secure/ViewProfile.jspa?accountId=712020%3Ab689e669-e06f-472b-ad05-2932f4d78fa5" TargetMode="External"/><Relationship Id="rId150" Type="http://schemas.openxmlformats.org/officeDocument/2006/relationships/image" Target="media/image44.jpeg"/><Relationship Id="rId171" Type="http://schemas.openxmlformats.org/officeDocument/2006/relationships/hyperlink" Target="https://mritadel.atlassian.net/browse/BK-17" TargetMode="External"/><Relationship Id="rId192" Type="http://schemas.openxmlformats.org/officeDocument/2006/relationships/image" Target="media/image60.jfif"/><Relationship Id="rId206" Type="http://schemas.openxmlformats.org/officeDocument/2006/relationships/hyperlink" Target="https://mritadel.atlassian.net/secure/BrowseProject.jspa?id=10005" TargetMode="External"/><Relationship Id="rId227" Type="http://schemas.openxmlformats.org/officeDocument/2006/relationships/hyperlink" Target="https://mritadel.atlassian.net/secure/ViewProfile.jspa?accountId=712020%3Ab689e669-e06f-472b-ad05-2932f4d78fa5" TargetMode="External"/><Relationship Id="rId12" Type="http://schemas.openxmlformats.org/officeDocument/2006/relationships/image" Target="media/image4.png"/><Relationship Id="rId33" Type="http://schemas.openxmlformats.org/officeDocument/2006/relationships/hyperlink" Target="mailto:Yuvaldav33@gmail.com" TargetMode="External"/><Relationship Id="rId108" Type="http://schemas.openxmlformats.org/officeDocument/2006/relationships/hyperlink" Target="https://mritadel.atlassian.net/secure/BrowseProject.jspa?id=10005" TargetMode="External"/><Relationship Id="rId129" Type="http://schemas.openxmlformats.org/officeDocument/2006/relationships/hyperlink" Target="https://mritadel.atlassian.net/secure/BrowseProject.jspa?id=10005" TargetMode="External"/><Relationship Id="rId54" Type="http://schemas.openxmlformats.org/officeDocument/2006/relationships/image" Target="media/image15.jfif"/><Relationship Id="rId75" Type="http://schemas.openxmlformats.org/officeDocument/2006/relationships/image" Target="media/image21.jpeg"/><Relationship Id="rId96" Type="http://schemas.openxmlformats.org/officeDocument/2006/relationships/hyperlink" Target="https://mritadel.atlassian.net/secure/BrowseProject.jspa?id=10005" TargetMode="External"/><Relationship Id="rId140" Type="http://schemas.openxmlformats.org/officeDocument/2006/relationships/hyperlink" Target="https://mritadel.atlassian.net/secure/ViewProfile.jspa?accountId=712020%3Ab689e669-e06f-472b-ad05-2932f4d78fa5" TargetMode="External"/><Relationship Id="rId161" Type="http://schemas.openxmlformats.org/officeDocument/2006/relationships/hyperlink" Target="https://mritadel.atlassian.net/browse/BK-19" TargetMode="External"/><Relationship Id="rId182" Type="http://schemas.openxmlformats.org/officeDocument/2006/relationships/hyperlink" Target="https://mritadel.atlassian.net/secure/ViewProfile.jspa?accountId=712020%3Ab689e669-e06f-472b-ad05-2932f4d78fa5" TargetMode="External"/><Relationship Id="rId217" Type="http://schemas.openxmlformats.org/officeDocument/2006/relationships/hyperlink" Target="https://mritadel.atlassian.net/browse/BK-6" TargetMode="External"/><Relationship Id="rId6" Type="http://schemas.openxmlformats.org/officeDocument/2006/relationships/footnotes" Target="footnotes.xml"/><Relationship Id="rId238" Type="http://schemas.openxmlformats.org/officeDocument/2006/relationships/hyperlink" Target="https://mritadel.atlassian.net/secure/ViewProfile.jspa?accountId=712020%3Ab689e669-e06f-472b-ad05-2932f4d78fa5" TargetMode="External"/><Relationship Id="rId23" Type="http://schemas.openxmlformats.org/officeDocument/2006/relationships/image" Target="media/image8.emf"/><Relationship Id="rId119" Type="http://schemas.openxmlformats.org/officeDocument/2006/relationships/image" Target="media/image35.jfif"/><Relationship Id="rId44" Type="http://schemas.openxmlformats.org/officeDocument/2006/relationships/hyperlink" Target="https://mritadel.atlassian.net/secure/BrowseProject.jspa?id=10005" TargetMode="External"/><Relationship Id="rId65" Type="http://schemas.openxmlformats.org/officeDocument/2006/relationships/hyperlink" Target="https://mritadel.atlassian.net/secure/BrowseProject.jspa?id=10005" TargetMode="External"/><Relationship Id="rId86" Type="http://schemas.openxmlformats.org/officeDocument/2006/relationships/image" Target="media/image26.jfif"/><Relationship Id="rId130" Type="http://schemas.openxmlformats.org/officeDocument/2006/relationships/hyperlink" Target="https://mritadel.atlassian.net/secure/ViewProfile.jspa?accountId=712020%3Ab689e669-e06f-472b-ad05-2932f4d78fa5" TargetMode="External"/><Relationship Id="rId151" Type="http://schemas.openxmlformats.org/officeDocument/2006/relationships/image" Target="media/image45.jpeg"/><Relationship Id="rId172" Type="http://schemas.openxmlformats.org/officeDocument/2006/relationships/hyperlink" Target="https://mritadel.atlassian.net/secure/BrowseProject.jspa?id=10005" TargetMode="External"/><Relationship Id="rId193" Type="http://schemas.openxmlformats.org/officeDocument/2006/relationships/hyperlink" Target="https://mritadel.atlassian.net/browse/BK-12" TargetMode="External"/><Relationship Id="rId207" Type="http://schemas.openxmlformats.org/officeDocument/2006/relationships/hyperlink" Target="https://mritadel.atlassian.net/secure/ViewProfile.jspa?accountId=712020%3Ab689e669-e06f-472b-ad05-2932f4d78fa5" TargetMode="External"/><Relationship Id="rId228" Type="http://schemas.openxmlformats.org/officeDocument/2006/relationships/image" Target="media/image69.jfif"/><Relationship Id="rId13" Type="http://schemas.openxmlformats.org/officeDocument/2006/relationships/image" Target="media/image5.png"/><Relationship Id="rId109" Type="http://schemas.openxmlformats.org/officeDocument/2006/relationships/hyperlink" Target="https://mritadel.atlassian.net/secure/ViewProfile.jspa?accountId=712020%3Abb633982-1f44-4082-9756-7c635d515159" TargetMode="External"/><Relationship Id="rId34" Type="http://schemas.openxmlformats.org/officeDocument/2006/relationships/hyperlink" Target="https://mritadel.atlassian.net/browse/BK-47" TargetMode="External"/><Relationship Id="rId55" Type="http://schemas.openxmlformats.org/officeDocument/2006/relationships/image" Target="media/image16.jfif"/><Relationship Id="rId76" Type="http://schemas.openxmlformats.org/officeDocument/2006/relationships/hyperlink" Target="https://mritadel.atlassian.net/browse/BK-37" TargetMode="External"/><Relationship Id="rId97" Type="http://schemas.openxmlformats.org/officeDocument/2006/relationships/hyperlink" Target="https://mritadel.atlassian.net/secure/ViewProfile.jspa?accountId=712020%3Ab689e669-e06f-472b-ad05-2932f4d78fa5" TargetMode="External"/><Relationship Id="rId120" Type="http://schemas.openxmlformats.org/officeDocument/2006/relationships/hyperlink" Target="https://mritadel.atlassian.net/browse/BK-27" TargetMode="External"/><Relationship Id="rId141" Type="http://schemas.openxmlformats.org/officeDocument/2006/relationships/image" Target="media/image41.jfif"/><Relationship Id="rId7" Type="http://schemas.openxmlformats.org/officeDocument/2006/relationships/endnotes" Target="endnotes.xml"/><Relationship Id="rId162" Type="http://schemas.openxmlformats.org/officeDocument/2006/relationships/hyperlink" Target="https://mritadel.atlassian.net/secure/BrowseProject.jspa?id=10005" TargetMode="External"/><Relationship Id="rId183" Type="http://schemas.openxmlformats.org/officeDocument/2006/relationships/image" Target="media/image57.jfif"/><Relationship Id="rId218" Type="http://schemas.openxmlformats.org/officeDocument/2006/relationships/hyperlink" Target="https://mritadel.atlassian.net/secure/BrowseProject.jspa?id=10005" TargetMode="External"/><Relationship Id="rId239" Type="http://schemas.openxmlformats.org/officeDocument/2006/relationships/image" Target="media/image72.jfif"/><Relationship Id="rId24" Type="http://schemas.openxmlformats.org/officeDocument/2006/relationships/oleObject" Target="embeddings/oleObject1.bin"/><Relationship Id="rId45" Type="http://schemas.openxmlformats.org/officeDocument/2006/relationships/hyperlink" Target="https://mritadel.atlassian.net/secure/ViewProfile.jspa?accountId=712020%3Ab689e669-e06f-472b-ad05-2932f4d78fa5" TargetMode="External"/><Relationship Id="rId66" Type="http://schemas.openxmlformats.org/officeDocument/2006/relationships/hyperlink" Target="https://mritadel.atlassian.net/secure/ViewProfile.jspa?accountId=712020%3Abb633982-1f44-4082-9756-7c635d515159" TargetMode="External"/><Relationship Id="rId87" Type="http://schemas.openxmlformats.org/officeDocument/2006/relationships/hyperlink" Target="https://mritadel.atlassian.net/browse/BK-35" TargetMode="External"/><Relationship Id="rId110" Type="http://schemas.openxmlformats.org/officeDocument/2006/relationships/image" Target="media/image32.png"/><Relationship Id="rId131" Type="http://schemas.openxmlformats.org/officeDocument/2006/relationships/image" Target="media/image38.jfif"/><Relationship Id="rId152" Type="http://schemas.openxmlformats.org/officeDocument/2006/relationships/image" Target="media/image46.jpeg"/><Relationship Id="rId173" Type="http://schemas.openxmlformats.org/officeDocument/2006/relationships/hyperlink" Target="https://mritadel.atlassian.net/secure/ViewProfile.jspa?accountId=712020%3Ab689e669-e06f-472b-ad05-2932f4d78fa5" TargetMode="External"/><Relationship Id="rId194" Type="http://schemas.openxmlformats.org/officeDocument/2006/relationships/hyperlink" Target="https://mritadel.atlassian.net/secure/BrowseProject.jspa?id=10005" TargetMode="External"/><Relationship Id="rId208" Type="http://schemas.openxmlformats.org/officeDocument/2006/relationships/image" Target="media/image64.jpeg"/><Relationship Id="rId229" Type="http://schemas.openxmlformats.org/officeDocument/2006/relationships/hyperlink" Target="https://mritadel.atlassian.net/browse/BK-3" TargetMode="External"/><Relationship Id="rId240" Type="http://schemas.openxmlformats.org/officeDocument/2006/relationships/hyperlink" Target="https://mritadel.atlassian.net/browse/BK-1" TargetMode="External"/><Relationship Id="rId14" Type="http://schemas.openxmlformats.org/officeDocument/2006/relationships/chart" Target="charts/chart1.xml"/><Relationship Id="rId35" Type="http://schemas.openxmlformats.org/officeDocument/2006/relationships/hyperlink" Target="https://mritadel.atlassian.net/secure/BrowseProject.jspa?id=10005" TargetMode="External"/><Relationship Id="rId56" Type="http://schemas.openxmlformats.org/officeDocument/2006/relationships/image" Target="media/image17.jfif"/><Relationship Id="rId77" Type="http://schemas.openxmlformats.org/officeDocument/2006/relationships/hyperlink" Target="https://mritadel.atlassian.net/secure/BrowseProject.jspa?id=10005" TargetMode="External"/><Relationship Id="rId100" Type="http://schemas.openxmlformats.org/officeDocument/2006/relationships/hyperlink" Target="https://mritadel.atlassian.net/secure/BrowseProject.jspa?id=10005" TargetMode="External"/><Relationship Id="rId8" Type="http://schemas.openxmlformats.org/officeDocument/2006/relationships/image" Target="media/image1.png"/><Relationship Id="rId98" Type="http://schemas.openxmlformats.org/officeDocument/2006/relationships/image" Target="media/image29.jfif"/><Relationship Id="rId121" Type="http://schemas.openxmlformats.org/officeDocument/2006/relationships/hyperlink" Target="https://mritadel.atlassian.net/secure/BrowseProject.jspa?id=10005" TargetMode="External"/><Relationship Id="rId142" Type="http://schemas.openxmlformats.org/officeDocument/2006/relationships/hyperlink" Target="https://mritadel.atlassian.net/browse/BK-22" TargetMode="External"/><Relationship Id="rId163" Type="http://schemas.openxmlformats.org/officeDocument/2006/relationships/hyperlink" Target="https://mritadel.atlassian.net/secure/ViewProfile.jspa?accountId=712020%3Abb633982-1f44-4082-9756-7c635d515159" TargetMode="External"/><Relationship Id="rId184" Type="http://schemas.openxmlformats.org/officeDocument/2006/relationships/image" Target="media/image58.jfif"/><Relationship Id="rId219" Type="http://schemas.openxmlformats.org/officeDocument/2006/relationships/hyperlink" Target="https://mritadel.atlassian.net/secure/ViewProfile.jspa?accountId=712020%3Ab689e669-e06f-472b-ad05-2932f4d78fa5" TargetMode="External"/><Relationship Id="rId230" Type="http://schemas.openxmlformats.org/officeDocument/2006/relationships/hyperlink" Target="https://mritadel.atlassian.net/secure/BrowseProject.jspa?id=10005" TargetMode="External"/><Relationship Id="rId25" Type="http://schemas.openxmlformats.org/officeDocument/2006/relationships/hyperlink" Target="https://mritadel.atlassian.net/browse/BK-49" TargetMode="External"/><Relationship Id="rId46" Type="http://schemas.openxmlformats.org/officeDocument/2006/relationships/image" Target="media/image13.jfif"/><Relationship Id="rId67" Type="http://schemas.openxmlformats.org/officeDocument/2006/relationships/image" Target="media/image19.jpeg"/><Relationship Id="rId88" Type="http://schemas.openxmlformats.org/officeDocument/2006/relationships/hyperlink" Target="https://mritadel.atlassian.net/secure/BrowseProject.jspa?id=10005" TargetMode="External"/><Relationship Id="rId111" Type="http://schemas.openxmlformats.org/officeDocument/2006/relationships/hyperlink" Target="https://mritadel.atlassian.net/browse/BK-29" TargetMode="External"/><Relationship Id="rId132" Type="http://schemas.openxmlformats.org/officeDocument/2006/relationships/image" Target="media/image39.jfif"/><Relationship Id="rId153" Type="http://schemas.openxmlformats.org/officeDocument/2006/relationships/image" Target="media/image47.emf"/><Relationship Id="rId174" Type="http://schemas.openxmlformats.org/officeDocument/2006/relationships/image" Target="media/image54.jfif"/><Relationship Id="rId195" Type="http://schemas.openxmlformats.org/officeDocument/2006/relationships/hyperlink" Target="https://mritadel.atlassian.net/secure/ViewProfile.jspa?accountId=712020%3Abb633982-1f44-4082-9756-7c635d515159" TargetMode="External"/><Relationship Id="rId209" Type="http://schemas.openxmlformats.org/officeDocument/2006/relationships/hyperlink" Target="https://mritadel.atlassian.net/browse/BK-8" TargetMode="External"/><Relationship Id="rId220" Type="http://schemas.openxmlformats.org/officeDocument/2006/relationships/image" Target="media/image67.jpeg"/><Relationship Id="rId241" Type="http://schemas.openxmlformats.org/officeDocument/2006/relationships/hyperlink" Target="https://mritadel.atlassian.net/secure/BrowseProject.jspa?id=10005" TargetMode="External"/><Relationship Id="rId15" Type="http://schemas.openxmlformats.org/officeDocument/2006/relationships/chart" Target="charts/chart2.xml"/><Relationship Id="rId36" Type="http://schemas.openxmlformats.org/officeDocument/2006/relationships/hyperlink" Target="https://mritadel.atlassian.net/secure/ViewProfile.jspa?accountId=712020%3Abb633982-1f44-4082-9756-7c635d515159" TargetMode="External"/><Relationship Id="rId57" Type="http://schemas.openxmlformats.org/officeDocument/2006/relationships/hyperlink" Target="https://mritadel.atlassian.net/browse/BK-42" TargetMode="External"/><Relationship Id="rId10" Type="http://schemas.openxmlformats.org/officeDocument/2006/relationships/image" Target="media/image3.png"/><Relationship Id="rId31" Type="http://schemas.openxmlformats.org/officeDocument/2006/relationships/hyperlink" Target="https://mritadel.atlassian.net/secure/ViewProfile.jspa?accountId=712020%3Abb633982-1f44-4082-9756-7c635d515159" TargetMode="External"/><Relationship Id="rId52" Type="http://schemas.openxmlformats.org/officeDocument/2006/relationships/hyperlink" Target="https://mritadel.atlassian.net/secure/BrowseProject.jspa?id=10005" TargetMode="External"/><Relationship Id="rId73" Type="http://schemas.openxmlformats.org/officeDocument/2006/relationships/hyperlink" Target="https://mritadel.atlassian.net/secure/BrowseProject.jspa?id=10005" TargetMode="External"/><Relationship Id="rId78" Type="http://schemas.openxmlformats.org/officeDocument/2006/relationships/hyperlink" Target="https://mritadel.atlassian.net/secure/ViewProfile.jspa?accountId=712020%3Ab689e669-e06f-472b-ad05-2932f4d78fa5" TargetMode="External"/><Relationship Id="rId94" Type="http://schemas.openxmlformats.org/officeDocument/2006/relationships/image" Target="media/image28.jpeg"/><Relationship Id="rId99" Type="http://schemas.openxmlformats.org/officeDocument/2006/relationships/hyperlink" Target="https://mritadel.atlassian.net/browse/BK-32" TargetMode="External"/><Relationship Id="rId101" Type="http://schemas.openxmlformats.org/officeDocument/2006/relationships/hyperlink" Target="https://mritadel.atlassian.net/secure/ViewProfile.jspa?accountId=712020%3Ab689e669-e06f-472b-ad05-2932f4d78fa5" TargetMode="External"/><Relationship Id="rId122" Type="http://schemas.openxmlformats.org/officeDocument/2006/relationships/hyperlink" Target="https://mritadel.atlassian.net/secure/ViewProfile.jspa?accountId=712020%3Ab689e669-e06f-472b-ad05-2932f4d78fa5" TargetMode="External"/><Relationship Id="rId143" Type="http://schemas.openxmlformats.org/officeDocument/2006/relationships/hyperlink" Target="https://mritadel.atlassian.net/secure/BrowseProject.jspa?id=10005" TargetMode="External"/><Relationship Id="rId148" Type="http://schemas.openxmlformats.org/officeDocument/2006/relationships/hyperlink" Target="https://mritadel.atlassian.net/secure/BrowseProject.jspa?id=10005" TargetMode="External"/><Relationship Id="rId164" Type="http://schemas.openxmlformats.org/officeDocument/2006/relationships/image" Target="media/image50.jfif"/><Relationship Id="rId169" Type="http://schemas.openxmlformats.org/officeDocument/2006/relationships/hyperlink" Target="https://mritadel.atlassian.net/secure/ViewProfile.jspa?accountId=712020%3Ab689e669-e06f-472b-ad05-2932f4d78fa5" TargetMode="External"/><Relationship Id="rId185" Type="http://schemas.openxmlformats.org/officeDocument/2006/relationships/hyperlink" Target="https://mritadel.atlassian.net/browse/BK-14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hyperlink" Target="https://mritadel.atlassian.net/browse/BK-15" TargetMode="External"/><Relationship Id="rId210" Type="http://schemas.openxmlformats.org/officeDocument/2006/relationships/hyperlink" Target="https://mritadel.atlassian.net/secure/BrowseProject.jspa?id=10005" TargetMode="External"/><Relationship Id="rId215" Type="http://schemas.openxmlformats.org/officeDocument/2006/relationships/hyperlink" Target="https://mritadel.atlassian.net/secure/ViewProfile.jspa?accountId=712020%3Abb633982-1f44-4082-9756-7c635d515159" TargetMode="External"/><Relationship Id="rId236" Type="http://schemas.openxmlformats.org/officeDocument/2006/relationships/hyperlink" Target="https://mritadel.atlassian.net/browse/BK-2" TargetMode="External"/><Relationship Id="rId26" Type="http://schemas.openxmlformats.org/officeDocument/2006/relationships/hyperlink" Target="https://mritadel.atlassian.net/secure/BrowseProject.jspa?id=10005" TargetMode="External"/><Relationship Id="rId231" Type="http://schemas.openxmlformats.org/officeDocument/2006/relationships/hyperlink" Target="https://mritadel.atlassian.net/secure/ViewProfile.jspa?accountId=712020%3Ab689e669-e06f-472b-ad05-2932f4d78fa5" TargetMode="External"/><Relationship Id="rId47" Type="http://schemas.openxmlformats.org/officeDocument/2006/relationships/hyperlink" Target="https://mritadel.atlassian.net/browse/BK-44" TargetMode="External"/><Relationship Id="rId68" Type="http://schemas.openxmlformats.org/officeDocument/2006/relationships/hyperlink" Target="https://mritadel.atlassian.net/browse/BK-39" TargetMode="External"/><Relationship Id="rId89" Type="http://schemas.openxmlformats.org/officeDocument/2006/relationships/hyperlink" Target="https://mritadel.atlassian.net/secure/ViewProfile.jspa?accountId=712020%3Ab689e669-e06f-472b-ad05-2932f4d78fa5" TargetMode="External"/><Relationship Id="rId112" Type="http://schemas.openxmlformats.org/officeDocument/2006/relationships/hyperlink" Target="https://mritadel.atlassian.net/secure/BrowseProject.jspa?id=10005" TargetMode="External"/><Relationship Id="rId133" Type="http://schemas.openxmlformats.org/officeDocument/2006/relationships/hyperlink" Target="https://mritadel.atlassian.net/browse/BK-24" TargetMode="External"/><Relationship Id="rId154" Type="http://schemas.openxmlformats.org/officeDocument/2006/relationships/oleObject" Target="embeddings/oleObject3.bin"/><Relationship Id="rId175" Type="http://schemas.openxmlformats.org/officeDocument/2006/relationships/image" Target="media/image55.jfif"/><Relationship Id="rId196" Type="http://schemas.openxmlformats.org/officeDocument/2006/relationships/image" Target="media/image61.png"/><Relationship Id="rId200" Type="http://schemas.openxmlformats.org/officeDocument/2006/relationships/image" Target="media/image62.jpeg"/><Relationship Id="rId16" Type="http://schemas.openxmlformats.org/officeDocument/2006/relationships/chart" Target="charts/chart3.xml"/><Relationship Id="rId221" Type="http://schemas.openxmlformats.org/officeDocument/2006/relationships/hyperlink" Target="https://mritadel.atlassian.net/browse/BK-5" TargetMode="External"/><Relationship Id="rId242" Type="http://schemas.openxmlformats.org/officeDocument/2006/relationships/hyperlink" Target="https://mritadel.atlassian.net/secure/ViewProfile.jspa?accountId=712020%3Abb633982-1f44-4082-9756-7c635d515159" TargetMode="External"/><Relationship Id="rId37" Type="http://schemas.openxmlformats.org/officeDocument/2006/relationships/image" Target="media/image11.png"/><Relationship Id="rId58" Type="http://schemas.openxmlformats.org/officeDocument/2006/relationships/hyperlink" Target="https://mritadel.atlassian.net/secure/BrowseProject.jspa?id=10005" TargetMode="External"/><Relationship Id="rId79" Type="http://schemas.openxmlformats.org/officeDocument/2006/relationships/image" Target="media/image22.jfif"/><Relationship Id="rId102" Type="http://schemas.openxmlformats.org/officeDocument/2006/relationships/image" Target="media/image30.jfif"/><Relationship Id="rId123" Type="http://schemas.openxmlformats.org/officeDocument/2006/relationships/image" Target="media/image36.jfif"/><Relationship Id="rId144" Type="http://schemas.openxmlformats.org/officeDocument/2006/relationships/hyperlink" Target="https://mritadel.atlassian.net/secure/ViewProfile.jspa?accountId=712020%3Abb633982-1f44-4082-9756-7c635d515159" TargetMode="External"/><Relationship Id="rId90" Type="http://schemas.openxmlformats.org/officeDocument/2006/relationships/image" Target="media/image27.jfif"/><Relationship Id="rId165" Type="http://schemas.openxmlformats.org/officeDocument/2006/relationships/image" Target="media/image51.jpeg"/><Relationship Id="rId186" Type="http://schemas.openxmlformats.org/officeDocument/2006/relationships/hyperlink" Target="https://mritadel.atlassian.net/secure/BrowseProject.jspa?id=10005" TargetMode="External"/><Relationship Id="rId211" Type="http://schemas.openxmlformats.org/officeDocument/2006/relationships/hyperlink" Target="https://mritadel.atlassian.net/secure/ViewProfile.jspa?accountId=712020%3Abb633982-1f44-4082-9756-7c635d515159" TargetMode="External"/><Relationship Id="rId232" Type="http://schemas.openxmlformats.org/officeDocument/2006/relationships/image" Target="media/image70.emf"/><Relationship Id="rId27" Type="http://schemas.openxmlformats.org/officeDocument/2006/relationships/hyperlink" Target="https://mritadel.atlassian.net/secure/ViewProfile.jspa?accountId=712020%3Abb633982-1f44-4082-9756-7c635d515159" TargetMode="External"/><Relationship Id="rId48" Type="http://schemas.openxmlformats.org/officeDocument/2006/relationships/hyperlink" Target="https://mritadel.atlassian.net/secure/BrowseProject.jspa?id=10005" TargetMode="External"/><Relationship Id="rId69" Type="http://schemas.openxmlformats.org/officeDocument/2006/relationships/hyperlink" Target="https://mritadel.atlassian.net/secure/BrowseProject.jspa?id=10005" TargetMode="External"/><Relationship Id="rId113" Type="http://schemas.openxmlformats.org/officeDocument/2006/relationships/hyperlink" Target="https://mritadel.atlassian.net/secure/ViewProfile.jspa?accountId=712020%3Ab689e669-e06f-472b-ad05-2932f4d78fa5" TargetMode="External"/><Relationship Id="rId134" Type="http://schemas.openxmlformats.org/officeDocument/2006/relationships/hyperlink" Target="https://mritadel.atlassian.net/secure/BrowseProject.jspa?id=10005" TargetMode="External"/><Relationship Id="rId80" Type="http://schemas.openxmlformats.org/officeDocument/2006/relationships/image" Target="media/image23.jfif"/><Relationship Id="rId155" Type="http://schemas.openxmlformats.org/officeDocument/2006/relationships/image" Target="media/image48.emf"/><Relationship Id="rId176" Type="http://schemas.openxmlformats.org/officeDocument/2006/relationships/hyperlink" Target="https://mritadel.atlassian.net/browse/BK-16" TargetMode="External"/><Relationship Id="rId197" Type="http://schemas.openxmlformats.org/officeDocument/2006/relationships/hyperlink" Target="https://mritadel.atlassian.net/browse/BK-11" TargetMode="External"/><Relationship Id="rId201" Type="http://schemas.openxmlformats.org/officeDocument/2006/relationships/hyperlink" Target="https://mritadel.atlassian.net/browse/BK-10" TargetMode="External"/><Relationship Id="rId222" Type="http://schemas.openxmlformats.org/officeDocument/2006/relationships/hyperlink" Target="https://mritadel.atlassian.net/secure/BrowseProject.jspa?id=10005" TargetMode="External"/><Relationship Id="rId243" Type="http://schemas.openxmlformats.org/officeDocument/2006/relationships/image" Target="media/image73.png"/><Relationship Id="rId17" Type="http://schemas.openxmlformats.org/officeDocument/2006/relationships/hyperlink" Target="https://mritadel.atlassian.net/secure/BrowseProject.jspa?id=10005" TargetMode="External"/><Relationship Id="rId38" Type="http://schemas.openxmlformats.org/officeDocument/2006/relationships/hyperlink" Target="mailto:Yuvaldav33@gmail.com" TargetMode="External"/><Relationship Id="rId59" Type="http://schemas.openxmlformats.org/officeDocument/2006/relationships/hyperlink" Target="https://mritadel.atlassian.net/secure/ViewProfile.jspa?accountId=712020%3Ab689e669-e06f-472b-ad05-2932f4d78fa5" TargetMode="External"/><Relationship Id="rId103" Type="http://schemas.openxmlformats.org/officeDocument/2006/relationships/hyperlink" Target="https://mritadel.atlassian.net/browse/BK-31" TargetMode="External"/><Relationship Id="rId124" Type="http://schemas.openxmlformats.org/officeDocument/2006/relationships/hyperlink" Target="https://mritadel.atlassian.net/browse/BK-26" TargetMode="External"/><Relationship Id="rId70" Type="http://schemas.openxmlformats.org/officeDocument/2006/relationships/hyperlink" Target="https://mritadel.atlassian.net/secure/ViewProfile.jspa?accountId=712020%3Abb633982-1f44-4082-9756-7c635d515159" TargetMode="External"/><Relationship Id="rId91" Type="http://schemas.openxmlformats.org/officeDocument/2006/relationships/hyperlink" Target="https://mritadel.atlassian.net/browse/BK-34" TargetMode="External"/><Relationship Id="rId145" Type="http://schemas.openxmlformats.org/officeDocument/2006/relationships/image" Target="media/image42.jpeg"/><Relationship Id="rId166" Type="http://schemas.openxmlformats.org/officeDocument/2006/relationships/image" Target="media/image52.jfif"/><Relationship Id="rId187" Type="http://schemas.openxmlformats.org/officeDocument/2006/relationships/hyperlink" Target="https://mritadel.atlassian.net/secure/ViewProfile.jspa?accountId=712020%3Ab689e669-e06f-472b-ad05-2932f4d78fa5" TargetMode="External"/><Relationship Id="rId1" Type="http://schemas.openxmlformats.org/officeDocument/2006/relationships/customXml" Target="../customXml/item1.xml"/><Relationship Id="rId212" Type="http://schemas.openxmlformats.org/officeDocument/2006/relationships/image" Target="media/image65.jpeg"/><Relationship Id="rId233" Type="http://schemas.openxmlformats.org/officeDocument/2006/relationships/oleObject" Target="embeddings/oleObject5.bin"/><Relationship Id="rId28" Type="http://schemas.openxmlformats.org/officeDocument/2006/relationships/image" Target="media/image9.png"/><Relationship Id="rId49" Type="http://schemas.openxmlformats.org/officeDocument/2006/relationships/hyperlink" Target="https://mritadel.atlassian.net/secure/ViewProfile.jspa?accountId=712020%3Ab689e669-e06f-472b-ad05-2932f4d78fa5" TargetMode="External"/><Relationship Id="rId114" Type="http://schemas.openxmlformats.org/officeDocument/2006/relationships/image" Target="media/image33.jpeg"/><Relationship Id="rId60" Type="http://schemas.openxmlformats.org/officeDocument/2006/relationships/image" Target="media/image18.jfif"/><Relationship Id="rId81" Type="http://schemas.openxmlformats.org/officeDocument/2006/relationships/image" Target="media/image24.jfif"/><Relationship Id="rId135" Type="http://schemas.openxmlformats.org/officeDocument/2006/relationships/hyperlink" Target="https://mritadel.atlassian.net/secure/ViewProfile.jspa?accountId=712020%3Abb633982-1f44-4082-9756-7c635d515159" TargetMode="External"/><Relationship Id="rId156" Type="http://schemas.openxmlformats.org/officeDocument/2006/relationships/oleObject" Target="embeddings/oleObject4.bin"/><Relationship Id="rId177" Type="http://schemas.openxmlformats.org/officeDocument/2006/relationships/hyperlink" Target="https://mritadel.atlassian.net/secure/BrowseProject.jspa?id=10005" TargetMode="External"/><Relationship Id="rId198" Type="http://schemas.openxmlformats.org/officeDocument/2006/relationships/hyperlink" Target="https://mritadel.atlassian.net/secure/BrowseProject.jspa?id=10005" TargetMode="External"/><Relationship Id="rId202" Type="http://schemas.openxmlformats.org/officeDocument/2006/relationships/hyperlink" Target="https://mritadel.atlassian.net/secure/BrowseProject.jspa?id=10005" TargetMode="External"/><Relationship Id="rId223" Type="http://schemas.openxmlformats.org/officeDocument/2006/relationships/hyperlink" Target="https://mritadel.atlassian.net/secure/ViewProfile.jspa?accountId=712020%3Ab689e669-e06f-472b-ad05-2932f4d78fa5" TargetMode="External"/><Relationship Id="rId244" Type="http://schemas.openxmlformats.org/officeDocument/2006/relationships/footer" Target="footer1.xml"/><Relationship Id="rId18" Type="http://schemas.openxmlformats.org/officeDocument/2006/relationships/hyperlink" Target="https://mritadel.atlassian.net/secure/ViewProfile.jspa?accountId=712020%3Abb633982-1f44-4082-9756-7c635d515159" TargetMode="External"/><Relationship Id="rId39" Type="http://schemas.openxmlformats.org/officeDocument/2006/relationships/hyperlink" Target="https://mritadel.atlassian.net/browse/BK-46" TargetMode="External"/><Relationship Id="rId50" Type="http://schemas.openxmlformats.org/officeDocument/2006/relationships/image" Target="media/image14.jfif"/><Relationship Id="rId104" Type="http://schemas.openxmlformats.org/officeDocument/2006/relationships/hyperlink" Target="https://mritadel.atlassian.net/secure/BrowseProject.jspa?id=10005" TargetMode="External"/><Relationship Id="rId125" Type="http://schemas.openxmlformats.org/officeDocument/2006/relationships/hyperlink" Target="https://mritadel.atlassian.net/secure/BrowseProject.jspa?id=10005" TargetMode="External"/><Relationship Id="rId146" Type="http://schemas.openxmlformats.org/officeDocument/2006/relationships/image" Target="media/image43.jpeg"/><Relationship Id="rId167" Type="http://schemas.openxmlformats.org/officeDocument/2006/relationships/hyperlink" Target="https://mritadel.atlassian.net/browse/BK-18" TargetMode="External"/><Relationship Id="rId188" Type="http://schemas.openxmlformats.org/officeDocument/2006/relationships/image" Target="media/image59.jfif"/><Relationship Id="rId71" Type="http://schemas.openxmlformats.org/officeDocument/2006/relationships/image" Target="media/image20.jpeg"/><Relationship Id="rId92" Type="http://schemas.openxmlformats.org/officeDocument/2006/relationships/hyperlink" Target="https://mritadel.atlassian.net/secure/BrowseProject.jspa?id=10005" TargetMode="External"/><Relationship Id="rId213" Type="http://schemas.openxmlformats.org/officeDocument/2006/relationships/hyperlink" Target="https://mritadel.atlassian.net/browse/BK-7" TargetMode="External"/><Relationship Id="rId234" Type="http://schemas.openxmlformats.org/officeDocument/2006/relationships/image" Target="media/image71.emf"/><Relationship Id="rId2" Type="http://schemas.openxmlformats.org/officeDocument/2006/relationships/numbering" Target="numbering.xml"/><Relationship Id="rId29" Type="http://schemas.openxmlformats.org/officeDocument/2006/relationships/hyperlink" Target="https://mritadel.atlassian.net/browse/BK-48" TargetMode="External"/><Relationship Id="rId40" Type="http://schemas.openxmlformats.org/officeDocument/2006/relationships/hyperlink" Target="https://mritadel.atlassian.net/secure/BrowseProject.jspa?id=10005" TargetMode="External"/><Relationship Id="rId115" Type="http://schemas.openxmlformats.org/officeDocument/2006/relationships/image" Target="media/image34.jfif"/><Relationship Id="rId136" Type="http://schemas.openxmlformats.org/officeDocument/2006/relationships/image" Target="media/image40.emf"/><Relationship Id="rId157" Type="http://schemas.openxmlformats.org/officeDocument/2006/relationships/hyperlink" Target="https://mritadel.atlassian.net/browse/BK-20" TargetMode="External"/><Relationship Id="rId178" Type="http://schemas.openxmlformats.org/officeDocument/2006/relationships/hyperlink" Target="https://mritadel.atlassian.net/secure/ViewProfile.jspa?accountId=712020%3Ab689e669-e06f-472b-ad05-2932f4d78fa5" TargetMode="External"/><Relationship Id="rId61" Type="http://schemas.openxmlformats.org/officeDocument/2006/relationships/hyperlink" Target="https://mritadel.atlassian.net/browse/BK-41" TargetMode="External"/><Relationship Id="rId82" Type="http://schemas.openxmlformats.org/officeDocument/2006/relationships/image" Target="media/image25.jpeg"/><Relationship Id="rId199" Type="http://schemas.openxmlformats.org/officeDocument/2006/relationships/hyperlink" Target="https://mritadel.atlassian.net/secure/ViewProfile.jspa?accountId=712020%3Abb633982-1f44-4082-9756-7c635d515159" TargetMode="External"/><Relationship Id="rId203" Type="http://schemas.openxmlformats.org/officeDocument/2006/relationships/hyperlink" Target="https://mritadel.atlassian.net/secure/ViewProfile.jspa?accountId=712020%3Abb633982-1f44-4082-9756-7c635d515159" TargetMode="External"/><Relationship Id="rId19" Type="http://schemas.openxmlformats.org/officeDocument/2006/relationships/image" Target="media/image6.png"/><Relationship Id="rId224" Type="http://schemas.openxmlformats.org/officeDocument/2006/relationships/image" Target="media/image68.jpeg"/><Relationship Id="rId245" Type="http://schemas.openxmlformats.org/officeDocument/2006/relationships/fontTable" Target="fontTable.xml"/><Relationship Id="rId30" Type="http://schemas.openxmlformats.org/officeDocument/2006/relationships/hyperlink" Target="https://mritadel.atlassian.net/secure/BrowseProject.jspa?id=10005" TargetMode="External"/><Relationship Id="rId105" Type="http://schemas.openxmlformats.org/officeDocument/2006/relationships/hyperlink" Target="https://mritadel.atlassian.net/secure/ViewProfile.jspa?accountId=712020%3Ab689e669-e06f-472b-ad05-2932f4d78fa5" TargetMode="External"/><Relationship Id="rId126" Type="http://schemas.openxmlformats.org/officeDocument/2006/relationships/hyperlink" Target="https://mritadel.atlassian.net/secure/ViewProfile.jspa?accountId=712020%3Ab689e669-e06f-472b-ad05-2932f4d78fa5" TargetMode="External"/><Relationship Id="rId147" Type="http://schemas.openxmlformats.org/officeDocument/2006/relationships/hyperlink" Target="https://mritadel.atlassian.net/browse/BK-21" TargetMode="External"/><Relationship Id="rId168" Type="http://schemas.openxmlformats.org/officeDocument/2006/relationships/hyperlink" Target="https://mritadel.atlassian.net/secure/BrowseProject.jspa?id=10005" TargetMode="External"/><Relationship Id="rId51" Type="http://schemas.openxmlformats.org/officeDocument/2006/relationships/hyperlink" Target="https://mritadel.atlassian.net/browse/BK-43" TargetMode="External"/><Relationship Id="rId72" Type="http://schemas.openxmlformats.org/officeDocument/2006/relationships/hyperlink" Target="https://mritadel.atlassian.net/browse/BK-38" TargetMode="External"/><Relationship Id="rId93" Type="http://schemas.openxmlformats.org/officeDocument/2006/relationships/hyperlink" Target="https://mritadel.atlassian.net/secure/ViewProfile.jspa?accountId=712020%3Ab689e669-e06f-472b-ad05-2932f4d78fa5" TargetMode="External"/><Relationship Id="rId189" Type="http://schemas.openxmlformats.org/officeDocument/2006/relationships/hyperlink" Target="https://mritadel.atlassian.net/browse/BK-13" TargetMode="External"/><Relationship Id="rId3" Type="http://schemas.openxmlformats.org/officeDocument/2006/relationships/styles" Target="styles.xml"/><Relationship Id="rId214" Type="http://schemas.openxmlformats.org/officeDocument/2006/relationships/hyperlink" Target="https://mritadel.atlassian.net/secure/BrowseProject.jspa?id=10005" TargetMode="External"/><Relationship Id="rId235" Type="http://schemas.openxmlformats.org/officeDocument/2006/relationships/oleObject" Target="embeddings/oleObject6.bin"/><Relationship Id="rId116" Type="http://schemas.openxmlformats.org/officeDocument/2006/relationships/hyperlink" Target="https://mritadel.atlassian.net/browse/BK-28" TargetMode="External"/><Relationship Id="rId137" Type="http://schemas.openxmlformats.org/officeDocument/2006/relationships/oleObject" Target="embeddings/oleObject2.bin"/><Relationship Id="rId158" Type="http://schemas.openxmlformats.org/officeDocument/2006/relationships/hyperlink" Target="https://mritadel.atlassian.net/secure/BrowseProject.jspa?id=10005" TargetMode="External"/><Relationship Id="rId20" Type="http://schemas.openxmlformats.org/officeDocument/2006/relationships/image" Target="media/image7.png"/><Relationship Id="rId41" Type="http://schemas.openxmlformats.org/officeDocument/2006/relationships/hyperlink" Target="https://mritadel.atlassian.net/secure/ViewProfile.jspa?accountId=712020%3Abb633982-1f44-4082-9756-7c635d515159" TargetMode="External"/><Relationship Id="rId62" Type="http://schemas.openxmlformats.org/officeDocument/2006/relationships/hyperlink" Target="https://mritadel.atlassian.net/secure/BrowseProject.jspa?id=10005" TargetMode="External"/><Relationship Id="rId83" Type="http://schemas.openxmlformats.org/officeDocument/2006/relationships/hyperlink" Target="https://mritadel.atlassian.net/browse/BK-36" TargetMode="External"/><Relationship Id="rId179" Type="http://schemas.openxmlformats.org/officeDocument/2006/relationships/image" Target="media/image56.jpeg"/><Relationship Id="rId190" Type="http://schemas.openxmlformats.org/officeDocument/2006/relationships/hyperlink" Target="https://mritadel.atlassian.net/secure/BrowseProject.jspa?id=10005" TargetMode="External"/><Relationship Id="rId204" Type="http://schemas.openxmlformats.org/officeDocument/2006/relationships/image" Target="media/image63.jpeg"/><Relationship Id="rId225" Type="http://schemas.openxmlformats.org/officeDocument/2006/relationships/hyperlink" Target="https://mritadel.atlassian.net/browse/BK-4" TargetMode="External"/><Relationship Id="rId246" Type="http://schemas.openxmlformats.org/officeDocument/2006/relationships/theme" Target="theme/theme1.xml"/><Relationship Id="rId106" Type="http://schemas.openxmlformats.org/officeDocument/2006/relationships/image" Target="media/image31.jfif"/><Relationship Id="rId127" Type="http://schemas.openxmlformats.org/officeDocument/2006/relationships/image" Target="media/image37.jfi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_______________Microsoft_Excel1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yuval\AppData\Roaming\Microsoft\Excel\STR%20-%20&#1488;&#1497;&#1498;%20&#1500;&#1497;&#1497;&#1510;&#1512;%20&#1490;&#1512;&#1508;&#1497;&#1501;%20(version%201).xlsb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package" Target="../embeddings/_______________Microsoft_Excel2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he-IL"/>
  <c:roundedCorners val="1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view3D>
      <c:rotX val="3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>
        <c:manualLayout>
          <c:layoutTarget val="inner"/>
          <c:xMode val="edge"/>
          <c:yMode val="edge"/>
          <c:x val="9.0277777777777762E-2"/>
          <c:y val="0.16182383452068488"/>
          <c:w val="0.82407407407407407"/>
          <c:h val="0.61768122734658171"/>
        </c:manualLayout>
      </c:layout>
      <c:pie3D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Test Cases Status</c:v>
                </c:pt>
              </c:strCache>
            </c:strRef>
          </c:tx>
          <c:explosion val="6"/>
          <c:dPt>
            <c:idx val="0"/>
            <c:bubble3D val="0"/>
            <c:explosion val="7"/>
            <c:spPr>
              <a:solidFill>
                <a:srgbClr val="70D34D"/>
              </a:solidFill>
              <a:ln>
                <a:noFill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1-A454-49B8-A070-79C2E7FA6985}"/>
              </c:ext>
            </c:extLst>
          </c:dPt>
          <c:dPt>
            <c:idx val="1"/>
            <c:bubble3D val="0"/>
            <c:spPr>
              <a:solidFill>
                <a:srgbClr val="FF0000"/>
              </a:solidFill>
              <a:ln>
                <a:noFill/>
              </a:ln>
              <a:effectLst>
                <a:outerShdw blurRad="40000" dist="23000" dir="5400000" rotWithShape="0">
                  <a:srgbClr val="000000">
                    <a:alpha val="35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3-A454-49B8-A070-79C2E7FA6985}"/>
              </c:ext>
            </c:extLst>
          </c:dPt>
          <c:dPt>
            <c:idx val="2"/>
            <c:bubble3D val="0"/>
            <c:explosion val="3"/>
            <c:spPr>
              <a:solidFill>
                <a:schemeClr val="bg1">
                  <a:lumMod val="75000"/>
                </a:schemeClr>
              </a:solidFill>
              <a:ln w="0" cap="flat">
                <a:solidFill>
                  <a:schemeClr val="bg1">
                    <a:lumMod val="75000"/>
                    <a:alpha val="0"/>
                  </a:schemeClr>
                </a:solidFill>
                <a:round/>
              </a:ln>
              <a:effectLst/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  <a:contourClr>
                  <a:schemeClr val="bg1">
                    <a:lumMod val="75000"/>
                    <a:alpha val="0"/>
                  </a:schemeClr>
                </a:contourClr>
              </a:sp3d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5-A454-49B8-A070-79C2E7FA6985}"/>
              </c:ext>
            </c:extLst>
          </c:dPt>
          <c:dLbls>
            <c:dLbl>
              <c:idx val="0"/>
              <c:layout>
                <c:manualLayout>
                  <c:x val="3.323731442499446E-2"/>
                  <c:y val="-8.1053698074974676E-3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0"/>
              <c:showBubbleSize val="0"/>
              <c:extLst xmlns:c16r2="http://schemas.microsoft.com/office/drawing/2015/06/chart">
                <c:ext xmlns:c16="http://schemas.microsoft.com/office/drawing/2014/chart" uri="{C3380CC4-5D6E-409C-BE32-E72D297353CC}">
                  <c16:uniqueId val="{00000001-A454-49B8-A070-79C2E7FA6985}"/>
                </c:ext>
                <c:ext xmlns:c15="http://schemas.microsoft.com/office/drawing/2012/chart" uri="{CE6537A1-D6FC-4f65-9D91-7224C49458BB}"/>
              </c:extLst>
            </c:dLbl>
            <c:spPr>
              <a:solidFill>
                <a:schemeClr val="bg1"/>
              </a:solidFill>
              <a:ln>
                <a:noFill/>
              </a:ln>
              <a:effectLst>
                <a:outerShdw blurRad="50800" dist="50800" dir="5400000" algn="ctr" rotWithShape="0">
                  <a:schemeClr val="tx1"/>
                </a:outerShdw>
              </a:effectLst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1"/>
            <c:leaderLines>
              <c:spPr>
                <a:ln w="9525">
                  <a:solidFill>
                    <a:schemeClr val="lt1">
                      <a:lumMod val="95000"/>
                      <a:alpha val="54000"/>
                    </a:schemeClr>
                  </a:solidFill>
                </a:ln>
                <a:effectLst/>
              </c:spPr>
            </c:leaderLines>
            <c:extLst xmlns:c16r2="http://schemas.microsoft.com/office/drawing/2015/06/chart">
              <c:ext xmlns:c15="http://schemas.microsoft.com/office/drawing/2012/chart" uri="{CE6537A1-D6FC-4f65-9D91-7224C49458BB}"/>
            </c:extLst>
          </c:dLbls>
          <c:cat>
            <c:strRef>
              <c:f>Sheet1!$A$2:$A$4</c:f>
              <c:strCache>
                <c:ptCount val="3"/>
                <c:pt idx="0">
                  <c:v>Passed</c:v>
                </c:pt>
                <c:pt idx="1">
                  <c:v>Failed</c:v>
                </c:pt>
                <c:pt idx="2">
                  <c:v>Not Run</c:v>
                </c:pt>
              </c:strCache>
            </c:strRef>
          </c:cat>
          <c:val>
            <c:numRef>
              <c:f>Sheet1!$B$2:$B$4</c:f>
              <c:numCache>
                <c:formatCode>0.00%</c:formatCode>
                <c:ptCount val="3"/>
                <c:pt idx="0">
                  <c:v>0.74590000000000001</c:v>
                </c:pt>
                <c:pt idx="1">
                  <c:v>0.1188</c:v>
                </c:pt>
                <c:pt idx="2">
                  <c:v>0.13500000000000001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6-A454-49B8-A070-79C2E7FA6985}"/>
            </c:ext>
          </c:extLst>
        </c:ser>
        <c:dLbls>
          <c:dLblPos val="bestFit"/>
          <c:showLegendKey val="0"/>
          <c:showVal val="1"/>
          <c:showCatName val="0"/>
          <c:showSerName val="0"/>
          <c:showPercent val="0"/>
          <c:showBubbleSize val="0"/>
          <c:showLeaderLines val="1"/>
        </c:dLbls>
      </c:pie3DChart>
      <c:spPr>
        <a:noFill/>
        <a:ln>
          <a:noFill/>
        </a:ln>
        <a:effectLst/>
      </c:spPr>
    </c:plotArea>
    <c:plotVisOnly val="1"/>
    <c:dispBlanksAs val="gap"/>
    <c:showDLblsOverMax val="0"/>
    <c:extLst xmlns:c16r2="http://schemas.microsoft.com/office/drawing/2015/06/chart"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>
      <a:noFill/>
    </a:ln>
    <a:effectLst/>
  </c:spPr>
  <c:txPr>
    <a:bodyPr/>
    <a:lstStyle/>
    <a:p>
      <a:pPr>
        <a:defRPr>
          <a:solidFill>
            <a:schemeClr val="dk1"/>
          </a:solidFill>
        </a:defRPr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he-I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view3D>
      <c:rotX val="15"/>
      <c:rotY val="20"/>
      <c:depthPercent val="100"/>
      <c:rAngAx val="1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>
        <c:manualLayout>
          <c:layoutTarget val="inner"/>
          <c:xMode val="edge"/>
          <c:yMode val="edge"/>
          <c:x val="6.8076011833647337E-2"/>
          <c:y val="8.9417484708684561E-2"/>
          <c:w val="0.91676908592947626"/>
          <c:h val="0.77195758945973336"/>
        </c:manualLayout>
      </c:layout>
      <c:bar3DChart>
        <c:barDir val="col"/>
        <c:grouping val="clustered"/>
        <c:varyColors val="0"/>
        <c:ser>
          <c:idx val="0"/>
          <c:order val="0"/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  <a:scene3d>
              <a:camera prst="orthographicFront">
                <a:rot lat="0" lon="0" rev="0"/>
              </a:camera>
              <a:lightRig rig="threePt" dir="t">
                <a:rot lat="0" lon="0" rev="1200000"/>
              </a:lightRig>
            </a:scene3d>
            <a:sp3d/>
          </c:spPr>
          <c:invertIfNegative val="0"/>
          <c:dPt>
            <c:idx val="0"/>
            <c:invertIfNegative val="0"/>
            <c:bubble3D val="0"/>
            <c:spPr>
              <a:solidFill>
                <a:srgbClr val="C00000"/>
              </a:soli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/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1-FB54-4CA1-9F8D-D4B6D68312E7}"/>
              </c:ext>
            </c:extLst>
          </c:dPt>
          <c:dPt>
            <c:idx val="1"/>
            <c:invertIfNegative val="0"/>
            <c:bubble3D val="0"/>
            <c:spPr>
              <a:solidFill>
                <a:srgbClr val="FF0000"/>
              </a:soli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/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3-FB54-4CA1-9F8D-D4B6D68312E7}"/>
              </c:ext>
            </c:extLst>
          </c:dPt>
          <c:dPt>
            <c:idx val="2"/>
            <c:invertIfNegative val="0"/>
            <c:bubble3D val="0"/>
            <c:spPr>
              <a:solidFill>
                <a:srgbClr val="FFC000"/>
              </a:soli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/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5-FB54-4CA1-9F8D-D4B6D68312E7}"/>
              </c:ext>
            </c:extLst>
          </c:dPt>
          <c:dPt>
            <c:idx val="3"/>
            <c:invertIfNegative val="0"/>
            <c:bubble3D val="0"/>
            <c:spPr>
              <a:solidFill>
                <a:srgbClr val="FFFF00"/>
              </a:soli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/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7-FB54-4CA1-9F8D-D4B6D68312E7}"/>
              </c:ext>
            </c:extLst>
          </c:dPt>
          <c:dPt>
            <c:idx val="4"/>
            <c:invertIfNegative val="0"/>
            <c:bubble3D val="0"/>
            <c:spPr>
              <a:solidFill>
                <a:schemeClr val="accent5">
                  <a:lumMod val="40000"/>
                  <a:lumOff val="60000"/>
                </a:schemeClr>
              </a:soli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/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9-FB54-4CA1-9F8D-D4B6D68312E7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 xmlns:c16r2="http://schemas.microsoft.com/office/drawing/2015/06/chart"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'[STR - איך לייצר גרפים (version 1).xlsb]Bugs - Status vs Severity'!$D$4:$H$4</c:f>
              <c:strCache>
                <c:ptCount val="5"/>
                <c:pt idx="0">
                  <c:v>S1- ST</c:v>
                </c:pt>
                <c:pt idx="1">
                  <c:v>S2 - Critical</c:v>
                </c:pt>
                <c:pt idx="2">
                  <c:v>S3- Major</c:v>
                </c:pt>
                <c:pt idx="3">
                  <c:v>S4- Minor</c:v>
                </c:pt>
                <c:pt idx="4">
                  <c:v>S5- Low</c:v>
                </c:pt>
              </c:strCache>
            </c:strRef>
          </c:cat>
          <c:val>
            <c:numRef>
              <c:f>'[STR - איך לייצר גרפים (version 1).xlsb]Bugs - Status vs Severity'!$D$5:$H$5</c:f>
              <c:numCache>
                <c:formatCode>General</c:formatCode>
                <c:ptCount val="5"/>
                <c:pt idx="0">
                  <c:v>2</c:v>
                </c:pt>
                <c:pt idx="1">
                  <c:v>0</c:v>
                </c:pt>
                <c:pt idx="2">
                  <c:v>13</c:v>
                </c:pt>
                <c:pt idx="3">
                  <c:v>16</c:v>
                </c:pt>
                <c:pt idx="4">
                  <c:v>20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0-9DE0-48A7-9DE4-F3DF8BC5FCC1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150"/>
        <c:shape val="box"/>
        <c:axId val="-1077761984"/>
        <c:axId val="-1077767424"/>
        <c:axId val="0"/>
        <c:extLst xmlns:c16r2="http://schemas.microsoft.com/office/drawing/2015/06/chart">
          <c:ext xmlns:c15="http://schemas.microsoft.com/office/drawing/2012/chart" uri="{02D57815-91ED-43cb-92C2-25804820EDAC}">
            <c15:filteredBarSeries>
              <c15:ser>
                <c:idx val="1"/>
                <c:order val="1"/>
                <c:spPr>
                  <a:gradFill rotWithShape="1">
                    <a:gsLst>
                      <a:gs pos="0">
                        <a:schemeClr val="accent2">
                          <a:satMod val="103000"/>
                          <a:lumMod val="102000"/>
                          <a:tint val="94000"/>
                        </a:schemeClr>
                      </a:gs>
                      <a:gs pos="50000">
                        <a:schemeClr val="accent2">
                          <a:satMod val="110000"/>
                          <a:lumMod val="100000"/>
                          <a:shade val="100000"/>
                        </a:schemeClr>
                      </a:gs>
                      <a:gs pos="100000">
                        <a:schemeClr val="accent2">
                          <a:lumMod val="99000"/>
                          <a:satMod val="120000"/>
                          <a:shade val="78000"/>
                        </a:schemeClr>
                      </a:gs>
                    </a:gsLst>
                    <a:lin ang="5400000" scaled="0"/>
                  </a:gradFill>
                  <a:ln>
                    <a:noFill/>
                  </a:ln>
                  <a:effectLst>
                    <a:outerShdw blurRad="57150" dist="19050" dir="5400000" algn="ctr" rotWithShape="0">
                      <a:srgbClr val="000000">
                        <a:alpha val="63000"/>
                      </a:srgbClr>
                    </a:outerShdw>
                  </a:effectLst>
                  <a:scene3d>
                    <a:camera prst="orthographicFront">
                      <a:rot lat="0" lon="0" rev="0"/>
                    </a:camera>
                    <a:lightRig rig="threePt" dir="t">
                      <a:rot lat="0" lon="0" rev="1200000"/>
                    </a:lightRig>
                  </a:scene3d>
                  <a:sp3d/>
                </c:spPr>
                <c:invertIfNegative val="0"/>
                <c:dPt>
                  <c:idx val="0"/>
                  <c:invertIfNegative val="0"/>
                  <c:bubble3D val="0"/>
                  <c:spPr>
                    <a:solidFill>
                      <a:srgbClr val="FF0000"/>
                    </a:solidFill>
                    <a:ln>
                      <a:noFill/>
                    </a:ln>
                    <a:effectLst>
                      <a:outerShdw blurRad="57150" dist="19050" dir="5400000" algn="ctr" rotWithShape="0">
                        <a:srgbClr val="000000">
                          <a:alpha val="63000"/>
                        </a:srgbClr>
                      </a:outerShdw>
                    </a:effectLst>
                    <a:scene3d>
                      <a:camera prst="orthographicFront">
                        <a:rot lat="0" lon="0" rev="0"/>
                      </a:camera>
                      <a:lightRig rig="threePt" dir="t">
                        <a:rot lat="0" lon="0" rev="1200000"/>
                      </a:lightRig>
                    </a:scene3d>
                    <a:sp3d/>
                  </c:spPr>
                  <c:extLst xmlns:c16r2="http://schemas.microsoft.com/office/drawing/2015/06/chart">
                    <c:ext xmlns:c16="http://schemas.microsoft.com/office/drawing/2014/chart" uri="{C3380CC4-5D6E-409C-BE32-E72D297353CC}">
                      <c16:uniqueId val="{0000000B-FB54-4CA1-9F8D-D4B6D68312E7}"/>
                    </c:ext>
                  </c:extLst>
                </c:dPt>
                <c:dLbls>
                  <c:spPr>
                    <a:noFill/>
                    <a:ln>
                      <a:noFill/>
                    </a:ln>
                    <a:effectLst/>
                  </c:spPr>
                  <c:txPr>
                    <a:bodyPr rot="0" spcFirstLastPara="1" vertOverflow="ellipsis" vert="horz" wrap="square" lIns="38100" tIns="19050" rIns="38100" bIns="19050" anchor="ctr" anchorCtr="1">
                      <a:spAutoFit/>
                    </a:bodyPr>
                    <a:lstStyle/>
                    <a:p>
                      <a:pPr>
                        <a:defRPr sz="900" b="0" i="0" u="none" strike="noStrike" kern="1200" baseline="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atin typeface="+mn-lt"/>
                          <a:ea typeface="+mn-ea"/>
                          <a:cs typeface="+mn-cs"/>
                        </a:defRPr>
                      </a:pPr>
                      <a:endParaRPr lang="en-US"/>
                    </a:p>
                  </c:txPr>
                  <c:showLegendKey val="0"/>
                  <c:showVal val="1"/>
                  <c:showCatName val="0"/>
                  <c:showSerName val="0"/>
                  <c:showPercent val="0"/>
                  <c:showBubbleSize val="0"/>
                  <c:showLeaderLines val="0"/>
                  <c:extLst xmlns:c16r2="http://schemas.microsoft.com/office/drawing/2015/06/chart">
                    <c:ext uri="{CE6537A1-D6FC-4f65-9D91-7224C49458BB}">
                      <c15:showLeaderLines val="1"/>
                      <c15:leaderLines>
                        <c:spPr>
                          <a:ln w="9525" cap="flat" cmpd="sng" algn="ctr">
                            <a:solidFill>
                              <a:schemeClr val="tx1">
                                <a:lumMod val="35000"/>
                                <a:lumOff val="65000"/>
                              </a:schemeClr>
                            </a:solidFill>
                            <a:round/>
                          </a:ln>
                          <a:effectLst/>
                        </c:spPr>
                      </c15:leaderLines>
                    </c:ext>
                  </c:extLst>
                </c:dLbls>
                <c:cat>
                  <c:strRef>
                    <c:extLst xmlns:c16r2="http://schemas.microsoft.com/office/drawing/2015/06/chart">
                      <c:ext uri="{02D57815-91ED-43cb-92C2-25804820EDAC}">
                        <c15:formulaRef>
                          <c15:sqref>'[STR - איך לייצר גרפים (version 1).xlsb]Bugs - Status vs Severity'!$D$4:$H$4</c15:sqref>
                        </c15:formulaRef>
                      </c:ext>
                    </c:extLst>
                    <c:strCache>
                      <c:ptCount val="5"/>
                      <c:pt idx="0">
                        <c:v>S1- ST</c:v>
                      </c:pt>
                      <c:pt idx="1">
                        <c:v>S2 - Critical</c:v>
                      </c:pt>
                      <c:pt idx="2">
                        <c:v>S3- Major</c:v>
                      </c:pt>
                      <c:pt idx="3">
                        <c:v>S4- Minor</c:v>
                      </c:pt>
                      <c:pt idx="4">
                        <c:v>S5- Low</c:v>
                      </c:pt>
                    </c:strCache>
                  </c:strRef>
                </c:cat>
                <c:val>
                  <c:numRef>
                    <c:extLst xmlns:c16r2="http://schemas.microsoft.com/office/drawing/2015/06/chart">
                      <c:ext uri="{02D57815-91ED-43cb-92C2-25804820EDAC}">
                        <c15:formulaRef>
                          <c15:sqref>'[STR - איך לייצר גרפים (version 1).xlsb]Bugs - Status vs Severity'!$D$6:$H$6</c15:sqref>
                        </c15:formulaRef>
                      </c:ext>
                    </c:extLst>
                    <c:numCache>
                      <c:formatCode>General</c:formatCode>
                      <c:ptCount val="5"/>
                    </c:numCache>
                  </c:numRef>
                </c:val>
                <c:extLst xmlns:c16r2="http://schemas.microsoft.com/office/drawing/2015/06/chart">
                  <c:ext xmlns:c16="http://schemas.microsoft.com/office/drawing/2014/chart" uri="{C3380CC4-5D6E-409C-BE32-E72D297353CC}">
                    <c16:uniqueId val="{00000001-9DE0-48A7-9DE4-F3DF8BC5FCC1}"/>
                  </c:ext>
                </c:extLst>
              </c15:ser>
            </c15:filteredBarSeries>
            <c15:filteredBarSeries>
              <c15:ser>
                <c:idx val="2"/>
                <c:order val="2"/>
                <c:spPr>
                  <a:gradFill rotWithShape="1">
                    <a:gsLst>
                      <a:gs pos="0">
                        <a:schemeClr val="accent3">
                          <a:satMod val="103000"/>
                          <a:lumMod val="102000"/>
                          <a:tint val="94000"/>
                        </a:schemeClr>
                      </a:gs>
                      <a:gs pos="50000">
                        <a:schemeClr val="accent3">
                          <a:satMod val="110000"/>
                          <a:lumMod val="100000"/>
                          <a:shade val="100000"/>
                        </a:schemeClr>
                      </a:gs>
                      <a:gs pos="100000">
                        <a:schemeClr val="accent3">
                          <a:lumMod val="99000"/>
                          <a:satMod val="120000"/>
                          <a:shade val="78000"/>
                        </a:schemeClr>
                      </a:gs>
                    </a:gsLst>
                    <a:lin ang="5400000" scaled="0"/>
                  </a:gradFill>
                  <a:ln>
                    <a:noFill/>
                  </a:ln>
                  <a:effectLst>
                    <a:outerShdw blurRad="57150" dist="19050" dir="5400000" algn="ctr" rotWithShape="0">
                      <a:srgbClr val="000000">
                        <a:alpha val="63000"/>
                      </a:srgbClr>
                    </a:outerShdw>
                  </a:effectLst>
                  <a:scene3d>
                    <a:camera prst="orthographicFront">
                      <a:rot lat="0" lon="0" rev="0"/>
                    </a:camera>
                    <a:lightRig rig="threePt" dir="t">
                      <a:rot lat="0" lon="0" rev="1200000"/>
                    </a:lightRig>
                  </a:scene3d>
                  <a:sp3d/>
                </c:spPr>
                <c:invertIfNegative val="0"/>
                <c:dPt>
                  <c:idx val="0"/>
                  <c:invertIfNegative val="0"/>
                  <c:bubble3D val="0"/>
                  <c:spPr>
                    <a:solidFill>
                      <a:srgbClr val="FFC000"/>
                    </a:solidFill>
                    <a:ln>
                      <a:noFill/>
                    </a:ln>
                    <a:effectLst>
                      <a:outerShdw blurRad="57150" dist="19050" dir="5400000" algn="ctr" rotWithShape="0">
                        <a:srgbClr val="000000">
                          <a:alpha val="63000"/>
                        </a:srgbClr>
                      </a:outerShdw>
                    </a:effectLst>
                    <a:scene3d>
                      <a:camera prst="orthographicFront">
                        <a:rot lat="0" lon="0" rev="0"/>
                      </a:camera>
                      <a:lightRig rig="threePt" dir="t">
                        <a:rot lat="0" lon="0" rev="1200000"/>
                      </a:lightRig>
                    </a:scene3d>
                    <a:sp3d/>
                  </c:spPr>
                  <c:extLst xmlns:c15="http://schemas.microsoft.com/office/drawing/2012/chart" xmlns:c16r2="http://schemas.microsoft.com/office/drawing/2015/06/chart">
                    <c:ext xmlns:c16="http://schemas.microsoft.com/office/drawing/2014/chart" uri="{C3380CC4-5D6E-409C-BE32-E72D297353CC}">
                      <c16:uniqueId val="{0000000D-FB54-4CA1-9F8D-D4B6D68312E7}"/>
                    </c:ext>
                  </c:extLst>
                </c:dPt>
                <c:dLbls>
                  <c:spPr>
                    <a:noFill/>
                    <a:ln>
                      <a:noFill/>
                    </a:ln>
                    <a:effectLst/>
                  </c:spPr>
                  <c:txPr>
                    <a:bodyPr rot="0" spcFirstLastPara="1" vertOverflow="ellipsis" vert="horz" wrap="square" lIns="38100" tIns="19050" rIns="38100" bIns="19050" anchor="ctr" anchorCtr="1">
                      <a:spAutoFit/>
                    </a:bodyPr>
                    <a:lstStyle/>
                    <a:p>
                      <a:pPr>
                        <a:defRPr sz="900" b="0" i="0" u="none" strike="noStrike" kern="1200" baseline="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atin typeface="+mn-lt"/>
                          <a:ea typeface="+mn-ea"/>
                          <a:cs typeface="+mn-cs"/>
                        </a:defRPr>
                      </a:pPr>
                      <a:endParaRPr lang="en-US"/>
                    </a:p>
                  </c:txPr>
                  <c:showLegendKey val="0"/>
                  <c:showVal val="1"/>
                  <c:showCatName val="0"/>
                  <c:showSerName val="0"/>
                  <c:showPercent val="0"/>
                  <c:showBubbleSize val="0"/>
                  <c:showLeaderLines val="0"/>
                  <c:extLst xmlns:c15="http://schemas.microsoft.com/office/drawing/2012/chart" xmlns:c16r2="http://schemas.microsoft.com/office/drawing/2015/06/chart">
                    <c:ext xmlns:c15="http://schemas.microsoft.com/office/drawing/2012/chart" uri="{CE6537A1-D6FC-4f65-9D91-7224C49458BB}">
                      <c15:showLeaderLines val="1"/>
                      <c15:leaderLines>
                        <c:spPr>
                          <a:ln w="9525" cap="flat" cmpd="sng" algn="ctr">
                            <a:solidFill>
                              <a:schemeClr val="tx1">
                                <a:lumMod val="35000"/>
                                <a:lumOff val="65000"/>
                              </a:schemeClr>
                            </a:solidFill>
                            <a:round/>
                          </a:ln>
                          <a:effectLst/>
                        </c:spPr>
                      </c15:leaderLines>
                    </c:ext>
                  </c:extLst>
                </c:dLbls>
                <c:cat>
                  <c:strRef>
                    <c:extLst xmlns:c15="http://schemas.microsoft.com/office/drawing/2012/chart" xmlns:c16r2="http://schemas.microsoft.com/office/drawing/2015/06/chart">
                      <c:ext xmlns:c15="http://schemas.microsoft.com/office/drawing/2012/chart" uri="{02D57815-91ED-43cb-92C2-25804820EDAC}">
                        <c15:formulaRef>
                          <c15:sqref>'[STR - איך לייצר גרפים (version 1).xlsb]Bugs - Status vs Severity'!$D$4:$H$4</c15:sqref>
                        </c15:formulaRef>
                      </c:ext>
                    </c:extLst>
                    <c:strCache>
                      <c:ptCount val="5"/>
                      <c:pt idx="0">
                        <c:v>S1- ST</c:v>
                      </c:pt>
                      <c:pt idx="1">
                        <c:v>S2 - Critical</c:v>
                      </c:pt>
                      <c:pt idx="2">
                        <c:v>S3- Major</c:v>
                      </c:pt>
                      <c:pt idx="3">
                        <c:v>S4- Minor</c:v>
                      </c:pt>
                      <c:pt idx="4">
                        <c:v>S5- Low</c:v>
                      </c:pt>
                    </c:strCache>
                  </c:strRef>
                </c:cat>
                <c:val>
                  <c:numRef>
                    <c:extLst xmlns:c15="http://schemas.microsoft.com/office/drawing/2012/chart" xmlns:c16r2="http://schemas.microsoft.com/office/drawing/2015/06/chart">
                      <c:ext xmlns:c15="http://schemas.microsoft.com/office/drawing/2012/chart" uri="{02D57815-91ED-43cb-92C2-25804820EDAC}">
                        <c15:formulaRef>
                          <c15:sqref>'[STR - איך לייצר גרפים (version 1).xlsb]Bugs - Status vs Severity'!$D$7:$H$7</c15:sqref>
                        </c15:formulaRef>
                      </c:ext>
                    </c:extLst>
                    <c:numCache>
                      <c:formatCode>General</c:formatCode>
                      <c:ptCount val="5"/>
                    </c:numCache>
                  </c:numRef>
                </c:val>
                <c:extLst xmlns:c15="http://schemas.microsoft.com/office/drawing/2012/chart" xmlns:c16r2="http://schemas.microsoft.com/office/drawing/2015/06/chart">
                  <c:ext xmlns:c16="http://schemas.microsoft.com/office/drawing/2014/chart" uri="{C3380CC4-5D6E-409C-BE32-E72D297353CC}">
                    <c16:uniqueId val="{00000002-9DE0-48A7-9DE4-F3DF8BC5FCC1}"/>
                  </c:ext>
                </c:extLst>
              </c15:ser>
            </c15:filteredBarSeries>
            <c15:filteredBarSeries>
              <c15:ser>
                <c:idx val="3"/>
                <c:order val="3"/>
                <c:spPr>
                  <a:gradFill rotWithShape="1">
                    <a:gsLst>
                      <a:gs pos="0">
                        <a:schemeClr val="accent4">
                          <a:satMod val="103000"/>
                          <a:lumMod val="102000"/>
                          <a:tint val="94000"/>
                        </a:schemeClr>
                      </a:gs>
                      <a:gs pos="50000">
                        <a:schemeClr val="accent4">
                          <a:satMod val="110000"/>
                          <a:lumMod val="100000"/>
                          <a:shade val="100000"/>
                        </a:schemeClr>
                      </a:gs>
                      <a:gs pos="100000">
                        <a:schemeClr val="accent4">
                          <a:lumMod val="99000"/>
                          <a:satMod val="120000"/>
                          <a:shade val="78000"/>
                        </a:schemeClr>
                      </a:gs>
                    </a:gsLst>
                    <a:lin ang="5400000" scaled="0"/>
                  </a:gradFill>
                  <a:ln>
                    <a:noFill/>
                  </a:ln>
                  <a:effectLst>
                    <a:outerShdw blurRad="57150" dist="19050" dir="5400000" algn="ctr" rotWithShape="0">
                      <a:srgbClr val="000000">
                        <a:alpha val="63000"/>
                      </a:srgbClr>
                    </a:outerShdw>
                  </a:effectLst>
                  <a:scene3d>
                    <a:camera prst="orthographicFront">
                      <a:rot lat="0" lon="0" rev="0"/>
                    </a:camera>
                    <a:lightRig rig="threePt" dir="t">
                      <a:rot lat="0" lon="0" rev="1200000"/>
                    </a:lightRig>
                  </a:scene3d>
                  <a:sp3d/>
                </c:spPr>
                <c:invertIfNegative val="0"/>
                <c:dPt>
                  <c:idx val="0"/>
                  <c:invertIfNegative val="0"/>
                  <c:bubble3D val="0"/>
                  <c:spPr>
                    <a:solidFill>
                      <a:srgbClr val="FFFF00"/>
                    </a:solidFill>
                    <a:ln>
                      <a:noFill/>
                    </a:ln>
                    <a:effectLst>
                      <a:outerShdw blurRad="57150" dist="19050" dir="5400000" algn="ctr" rotWithShape="0">
                        <a:srgbClr val="000000">
                          <a:alpha val="63000"/>
                        </a:srgbClr>
                      </a:outerShdw>
                    </a:effectLst>
                    <a:scene3d>
                      <a:camera prst="orthographicFront">
                        <a:rot lat="0" lon="0" rev="0"/>
                      </a:camera>
                      <a:lightRig rig="threePt" dir="t">
                        <a:rot lat="0" lon="0" rev="1200000"/>
                      </a:lightRig>
                    </a:scene3d>
                    <a:sp3d/>
                  </c:spPr>
                  <c:extLst xmlns:c15="http://schemas.microsoft.com/office/drawing/2012/chart" xmlns:c16r2="http://schemas.microsoft.com/office/drawing/2015/06/chart">
                    <c:ext xmlns:c16="http://schemas.microsoft.com/office/drawing/2014/chart" uri="{C3380CC4-5D6E-409C-BE32-E72D297353CC}">
                      <c16:uniqueId val="{0000000F-FB54-4CA1-9F8D-D4B6D68312E7}"/>
                    </c:ext>
                  </c:extLst>
                </c:dPt>
                <c:dLbls>
                  <c:spPr>
                    <a:noFill/>
                    <a:ln>
                      <a:noFill/>
                    </a:ln>
                    <a:effectLst/>
                  </c:spPr>
                  <c:txPr>
                    <a:bodyPr rot="0" spcFirstLastPara="1" vertOverflow="ellipsis" vert="horz" wrap="square" lIns="38100" tIns="19050" rIns="38100" bIns="19050" anchor="ctr" anchorCtr="1">
                      <a:spAutoFit/>
                    </a:bodyPr>
                    <a:lstStyle/>
                    <a:p>
                      <a:pPr>
                        <a:defRPr sz="900" b="0" i="0" u="none" strike="noStrike" kern="1200" baseline="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atin typeface="+mn-lt"/>
                          <a:ea typeface="+mn-ea"/>
                          <a:cs typeface="+mn-cs"/>
                        </a:defRPr>
                      </a:pPr>
                      <a:endParaRPr lang="en-US"/>
                    </a:p>
                  </c:txPr>
                  <c:showLegendKey val="0"/>
                  <c:showVal val="1"/>
                  <c:showCatName val="0"/>
                  <c:showSerName val="0"/>
                  <c:showPercent val="0"/>
                  <c:showBubbleSize val="0"/>
                  <c:showLeaderLines val="0"/>
                  <c:extLst xmlns:c15="http://schemas.microsoft.com/office/drawing/2012/chart" xmlns:c16r2="http://schemas.microsoft.com/office/drawing/2015/06/chart">
                    <c:ext xmlns:c15="http://schemas.microsoft.com/office/drawing/2012/chart" uri="{CE6537A1-D6FC-4f65-9D91-7224C49458BB}">
                      <c15:showLeaderLines val="1"/>
                      <c15:leaderLines>
                        <c:spPr>
                          <a:ln w="9525" cap="flat" cmpd="sng" algn="ctr">
                            <a:solidFill>
                              <a:schemeClr val="tx1">
                                <a:lumMod val="35000"/>
                                <a:lumOff val="65000"/>
                              </a:schemeClr>
                            </a:solidFill>
                            <a:round/>
                          </a:ln>
                          <a:effectLst/>
                        </c:spPr>
                      </c15:leaderLines>
                    </c:ext>
                  </c:extLst>
                </c:dLbls>
                <c:cat>
                  <c:strRef>
                    <c:extLst xmlns:c15="http://schemas.microsoft.com/office/drawing/2012/chart" xmlns:c16r2="http://schemas.microsoft.com/office/drawing/2015/06/chart">
                      <c:ext xmlns:c15="http://schemas.microsoft.com/office/drawing/2012/chart" uri="{02D57815-91ED-43cb-92C2-25804820EDAC}">
                        <c15:formulaRef>
                          <c15:sqref>'[STR - איך לייצר גרפים (version 1).xlsb]Bugs - Status vs Severity'!$D$4:$H$4</c15:sqref>
                        </c15:formulaRef>
                      </c:ext>
                    </c:extLst>
                    <c:strCache>
                      <c:ptCount val="5"/>
                      <c:pt idx="0">
                        <c:v>S1- ST</c:v>
                      </c:pt>
                      <c:pt idx="1">
                        <c:v>S2 - Critical</c:v>
                      </c:pt>
                      <c:pt idx="2">
                        <c:v>S3- Major</c:v>
                      </c:pt>
                      <c:pt idx="3">
                        <c:v>S4- Minor</c:v>
                      </c:pt>
                      <c:pt idx="4">
                        <c:v>S5- Low</c:v>
                      </c:pt>
                    </c:strCache>
                  </c:strRef>
                </c:cat>
                <c:val>
                  <c:numRef>
                    <c:extLst xmlns:c15="http://schemas.microsoft.com/office/drawing/2012/chart" xmlns:c16r2="http://schemas.microsoft.com/office/drawing/2015/06/chart">
                      <c:ext xmlns:c15="http://schemas.microsoft.com/office/drawing/2012/chart" uri="{02D57815-91ED-43cb-92C2-25804820EDAC}">
                        <c15:formulaRef>
                          <c15:sqref>'[STR - איך לייצר גרפים (version 1).xlsb]Bugs - Status vs Severity'!$D$8:$H$8</c15:sqref>
                        </c15:formulaRef>
                      </c:ext>
                    </c:extLst>
                    <c:numCache>
                      <c:formatCode>General</c:formatCode>
                      <c:ptCount val="5"/>
                    </c:numCache>
                  </c:numRef>
                </c:val>
                <c:extLst xmlns:c15="http://schemas.microsoft.com/office/drawing/2012/chart" xmlns:c16r2="http://schemas.microsoft.com/office/drawing/2015/06/chart">
                  <c:ext xmlns:c16="http://schemas.microsoft.com/office/drawing/2014/chart" uri="{C3380CC4-5D6E-409C-BE32-E72D297353CC}">
                    <c16:uniqueId val="{00000003-9DE0-48A7-9DE4-F3DF8BC5FCC1}"/>
                  </c:ext>
                </c:extLst>
              </c15:ser>
            </c15:filteredBarSeries>
          </c:ext>
        </c:extLst>
      </c:bar3DChart>
      <c:catAx>
        <c:axId val="-107776198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-1077767424"/>
        <c:crosses val="autoZero"/>
        <c:auto val="1"/>
        <c:lblAlgn val="ctr"/>
        <c:lblOffset val="100"/>
        <c:noMultiLvlLbl val="0"/>
      </c:catAx>
      <c:valAx>
        <c:axId val="-1077767424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-107776198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  <c:extLst xmlns:c16r2="http://schemas.microsoft.com/office/drawing/2015/06/chart"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he-IL"/>
  <c:roundedCorners val="1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view3D>
      <c:rotX val="3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>
        <c:manualLayout>
          <c:layoutTarget val="inner"/>
          <c:xMode val="edge"/>
          <c:yMode val="edge"/>
          <c:x val="0"/>
          <c:y val="0.13835558247526752"/>
          <c:w val="1"/>
          <c:h val="0.86084228833097987"/>
        </c:manualLayout>
      </c:layout>
      <c:pie3D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Column1</c:v>
                </c:pt>
              </c:strCache>
            </c:strRef>
          </c:tx>
          <c:explosion val="42"/>
          <c:dPt>
            <c:idx val="0"/>
            <c:bubble3D val="0"/>
            <c:explosion val="8"/>
            <c:spPr>
              <a:solidFill>
                <a:srgbClr val="F3D731"/>
              </a:solidFill>
              <a:ln>
                <a:noFill/>
              </a:ln>
              <a:effectLst>
                <a:outerShdw blurRad="88900" sx="102000" sy="102000" algn="ctr" rotWithShape="0">
                  <a:prstClr val="black">
                    <a:alpha val="10000"/>
                  </a:prstClr>
                </a:outerShdw>
              </a:effectLst>
              <a:scene3d>
                <a:camera prst="orthographicFront"/>
                <a:lightRig rig="threePt" dir="t"/>
              </a:scene3d>
              <a:sp3d>
                <a:bevelT w="127000" h="127000"/>
                <a:bevelB w="127000" h="127000"/>
              </a:sp3d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1-D644-409C-ABB3-083830B839EE}"/>
              </c:ext>
            </c:extLst>
          </c:dPt>
          <c:dPt>
            <c:idx val="1"/>
            <c:bubble3D val="0"/>
            <c:explosion val="11"/>
            <c:spPr>
              <a:solidFill>
                <a:srgbClr val="DD1D09"/>
              </a:solidFill>
              <a:ln>
                <a:noFill/>
              </a:ln>
              <a:effectLst>
                <a:outerShdw blurRad="88900" sx="102000" sy="102000" algn="ctr" rotWithShape="0">
                  <a:prstClr val="black">
                    <a:alpha val="10000"/>
                  </a:prstClr>
                </a:outerShdw>
              </a:effectLst>
              <a:scene3d>
                <a:camera prst="orthographicFront"/>
                <a:lightRig rig="threePt" dir="t"/>
              </a:scene3d>
              <a:sp3d>
                <a:bevelT w="127000" h="127000"/>
                <a:bevelB w="127000" h="127000"/>
              </a:sp3d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3-D644-409C-ABB3-083830B839EE}"/>
              </c:ext>
            </c:extLst>
          </c:dPt>
          <c:dPt>
            <c:idx val="2"/>
            <c:bubble3D val="0"/>
            <c:explosion val="10"/>
            <c:spPr>
              <a:solidFill>
                <a:srgbClr val="AF15BB"/>
              </a:solidFill>
              <a:ln>
                <a:noFill/>
              </a:ln>
              <a:effectLst>
                <a:outerShdw blurRad="88900" sx="102000" sy="102000" algn="ctr" rotWithShape="0">
                  <a:prstClr val="black">
                    <a:alpha val="10000"/>
                  </a:prstClr>
                </a:outerShdw>
              </a:effectLst>
              <a:scene3d>
                <a:camera prst="orthographicFront"/>
                <a:lightRig rig="threePt" dir="t"/>
              </a:scene3d>
              <a:sp3d>
                <a:bevelT w="127000" h="127000"/>
                <a:bevelB w="127000" h="127000"/>
              </a:sp3d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5-D644-409C-ABB3-083830B839EE}"/>
              </c:ext>
            </c:extLst>
          </c:dPt>
          <c:dPt>
            <c:idx val="3"/>
            <c:bubble3D val="0"/>
            <c:explosion val="12"/>
            <c:spPr>
              <a:solidFill>
                <a:srgbClr val="70D34D"/>
              </a:solidFill>
              <a:ln>
                <a:noFill/>
              </a:ln>
              <a:effectLst>
                <a:outerShdw blurRad="88900" sx="102000" sy="102000" algn="ctr" rotWithShape="0">
                  <a:prstClr val="black">
                    <a:alpha val="10000"/>
                  </a:prstClr>
                </a:outerShdw>
              </a:effectLst>
              <a:scene3d>
                <a:camera prst="orthographicFront"/>
                <a:lightRig rig="threePt" dir="t"/>
              </a:scene3d>
              <a:sp3d>
                <a:bevelT w="127000" h="127000"/>
                <a:bevelB w="127000" h="127000"/>
              </a:sp3d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7-D644-409C-ABB3-083830B839EE}"/>
              </c:ext>
            </c:extLst>
          </c:dPt>
          <c:dPt>
            <c:idx val="4"/>
            <c:bubble3D val="0"/>
            <c:explosion val="5"/>
            <c:spPr>
              <a:solidFill>
                <a:srgbClr val="FF9966"/>
              </a:solidFill>
              <a:ln>
                <a:noFill/>
              </a:ln>
              <a:effectLst>
                <a:outerShdw blurRad="88900" sx="102000" sy="102000" algn="ctr" rotWithShape="0">
                  <a:prstClr val="black">
                    <a:alpha val="10000"/>
                  </a:prstClr>
                </a:outerShdw>
              </a:effectLst>
              <a:scene3d>
                <a:camera prst="orthographicFront"/>
                <a:lightRig rig="threePt" dir="t"/>
              </a:scene3d>
              <a:sp3d>
                <a:bevelT w="127000" h="127000"/>
                <a:bevelB w="127000" h="127000"/>
              </a:sp3d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9-D644-409C-ABB3-083830B839EE}"/>
              </c:ext>
            </c:extLst>
          </c:dPt>
          <c:dPt>
            <c:idx val="5"/>
            <c:bubble3D val="0"/>
            <c:explosion val="6"/>
            <c:spPr>
              <a:solidFill>
                <a:sysClr val="windowText" lastClr="000000">
                  <a:lumMod val="50000"/>
                  <a:lumOff val="50000"/>
                </a:sysClr>
              </a:solidFill>
              <a:ln>
                <a:noFill/>
              </a:ln>
              <a:effectLst>
                <a:outerShdw blurRad="88900" sx="102000" sy="102000" algn="ctr" rotWithShape="0">
                  <a:prstClr val="black">
                    <a:alpha val="10000"/>
                  </a:prstClr>
                </a:outerShdw>
              </a:effectLst>
              <a:scene3d>
                <a:camera prst="orthographicFront"/>
                <a:lightRig rig="threePt" dir="t"/>
              </a:scene3d>
              <a:sp3d>
                <a:bevelT w="127000" h="127000"/>
                <a:bevelB w="127000" h="127000"/>
              </a:sp3d>
            </c:spPr>
            <c:extLst xmlns:c16r2="http://schemas.microsoft.com/office/drawing/2015/06/chart">
              <c:ext xmlns:c16="http://schemas.microsoft.com/office/drawing/2014/chart" uri="{C3380CC4-5D6E-409C-BE32-E72D297353CC}">
                <c16:uniqueId val="{0000000B-D644-409C-ABB3-083830B839EE}"/>
              </c:ext>
            </c:extLst>
          </c:dPt>
          <c:dLbls>
            <c:dLbl>
              <c:idx val="0"/>
              <c:layout>
                <c:manualLayout>
                  <c:x val="-0.11385638339634756"/>
                  <c:y val="-5.7762346983948561E-2"/>
                </c:manualLayout>
              </c:layout>
              <c:tx>
                <c:rich>
                  <a:bodyPr rot="0" spcFirstLastPara="1" vertOverflow="ellipsis" vert="horz" wrap="square" lIns="38100" tIns="19050" rIns="38100" bIns="19050" anchor="ctr" anchorCtr="1">
                    <a:spAutoFit/>
                  </a:bodyPr>
                  <a:lstStyle/>
                  <a:p>
                    <a:pPr>
                      <a:defRPr sz="1000" b="1" i="0" u="none" strike="noStrike" kern="1200" spc="0" baseline="0">
                        <a:solidFill>
                          <a:schemeClr val="accent6"/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fld id="{74B41A39-FC5E-429A-8AC8-0D5C18A1EB76}" type="CATEGORYNAME">
                      <a:rPr lang="en-US">
                        <a:solidFill>
                          <a:sysClr val="windowText" lastClr="000000"/>
                        </a:solidFill>
                      </a:rPr>
                      <a:pPr>
                        <a:defRPr/>
                      </a:pPr>
                      <a:t>[שם קטגוריה]</a:t>
                    </a:fld>
                    <a:r>
                      <a:rPr lang="en-US" baseline="0">
                        <a:solidFill>
                          <a:sysClr val="windowText" lastClr="000000"/>
                        </a:solidFill>
                      </a:rPr>
                      <a:t>, </a:t>
                    </a:r>
                    <a:fld id="{8EA48255-5BD4-457E-B70F-45E6F9E62FAE}" type="VALUE">
                      <a:rPr lang="en-US" baseline="0">
                        <a:solidFill>
                          <a:sysClr val="windowText" lastClr="000000"/>
                        </a:solidFill>
                      </a:rPr>
                      <a:pPr>
                        <a:defRPr/>
                      </a:pPr>
                      <a:t>[ערך]</a:t>
                    </a:fld>
                    <a:endParaRPr lang="en-US" baseline="0">
                      <a:solidFill>
                        <a:sysClr val="windowText" lastClr="000000"/>
                      </a:solidFill>
                    </a:endParaRPr>
                  </a:p>
                </c:rich>
              </c:tx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1000" b="1" i="0" u="none" strike="noStrike" kern="1200" spc="0" baseline="0">
                      <a:solidFill>
                        <a:schemeClr val="accent6"/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bestFit"/>
              <c:showLegendKey val="0"/>
              <c:showVal val="1"/>
              <c:showCatName val="1"/>
              <c:showSerName val="0"/>
              <c:showPercent val="0"/>
              <c:showBubbleSize val="0"/>
              <c:extLst xmlns:c16r2="http://schemas.microsoft.com/office/drawing/2015/06/chart">
                <c:ext xmlns:c16="http://schemas.microsoft.com/office/drawing/2014/chart" uri="{C3380CC4-5D6E-409C-BE32-E72D297353CC}">
                  <c16:uniqueId val="{00000001-D644-409C-ABB3-083830B839EE}"/>
                </c:ext>
                <c:ext xmlns:c15="http://schemas.microsoft.com/office/drawing/2012/chart" uri="{CE6537A1-D6FC-4f65-9D91-7224C49458BB}">
                  <c15:dlblFieldTable/>
                  <c15:showDataLabelsRange val="0"/>
                </c:ext>
              </c:extLst>
            </c:dLbl>
            <c:dLbl>
              <c:idx val="1"/>
              <c:layout>
                <c:manualLayout>
                  <c:x val="-2.1588861463560656E-2"/>
                  <c:y val="-3.2820512820512841E-2"/>
                </c:manualLayout>
              </c:layout>
              <c:tx>
                <c:rich>
                  <a:bodyPr rot="0" spcFirstLastPara="1" vertOverflow="ellipsis" vert="horz" wrap="square" lIns="38100" tIns="19050" rIns="38100" bIns="19050" anchor="ctr" anchorCtr="1">
                    <a:spAutoFit/>
                  </a:bodyPr>
                  <a:lstStyle/>
                  <a:p>
                    <a:pPr>
                      <a:defRPr sz="1000" b="1" i="0" u="none" strike="noStrike" kern="1200" spc="0" baseline="0">
                        <a:solidFill>
                          <a:schemeClr val="accent6"/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fld id="{5101C020-0D67-4E7E-8FBB-5B580E5E701D}" type="CATEGORYNAME">
                      <a:rPr lang="en-US">
                        <a:solidFill>
                          <a:sysClr val="windowText" lastClr="000000"/>
                        </a:solidFill>
                      </a:rPr>
                      <a:pPr>
                        <a:defRPr>
                          <a:solidFill>
                            <a:schemeClr val="accent6"/>
                          </a:solidFill>
                        </a:defRPr>
                      </a:pPr>
                      <a:t>[שם קטגוריה]</a:t>
                    </a:fld>
                    <a:r>
                      <a:rPr lang="en-US" baseline="0">
                        <a:solidFill>
                          <a:sysClr val="windowText" lastClr="000000"/>
                        </a:solidFill>
                      </a:rPr>
                      <a:t>, </a:t>
                    </a:r>
                    <a:fld id="{3EE7A239-A98D-4C16-80B8-0D36EB288345}" type="VALUE">
                      <a:rPr lang="en-US" baseline="0">
                        <a:solidFill>
                          <a:sysClr val="windowText" lastClr="000000"/>
                        </a:solidFill>
                      </a:rPr>
                      <a:pPr>
                        <a:defRPr>
                          <a:solidFill>
                            <a:schemeClr val="accent6"/>
                          </a:solidFill>
                        </a:defRPr>
                      </a:pPr>
                      <a:t>[ערך]</a:t>
                    </a:fld>
                    <a:endParaRPr lang="en-US" baseline="0">
                      <a:solidFill>
                        <a:sysClr val="windowText" lastClr="000000"/>
                      </a:solidFill>
                    </a:endParaRPr>
                  </a:p>
                </c:rich>
              </c:tx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1000" b="1" i="0" u="none" strike="noStrike" kern="1200" spc="0" baseline="0">
                      <a:solidFill>
                        <a:schemeClr val="accent6"/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bestFit"/>
              <c:showLegendKey val="0"/>
              <c:showVal val="1"/>
              <c:showCatName val="1"/>
              <c:showSerName val="0"/>
              <c:showPercent val="0"/>
              <c:showBubbleSize val="0"/>
              <c:extLst xmlns:c16r2="http://schemas.microsoft.com/office/drawing/2015/06/chart">
                <c:ext xmlns:c16="http://schemas.microsoft.com/office/drawing/2014/chart" uri="{C3380CC4-5D6E-409C-BE32-E72D297353CC}">
                  <c16:uniqueId val="{00000003-D644-409C-ABB3-083830B839EE}"/>
                </c:ext>
                <c:ext xmlns:c15="http://schemas.microsoft.com/office/drawing/2012/chart" uri="{CE6537A1-D6FC-4f65-9D91-7224C49458BB}">
                  <c15:layout>
                    <c:manualLayout>
                      <c:w val="0.17149355056520879"/>
                      <c:h val="6.1621233516023263E-2"/>
                    </c:manualLayout>
                  </c15:layout>
                  <c15:dlblFieldTable/>
                  <c15:showDataLabelsRange val="0"/>
                </c:ext>
              </c:extLst>
            </c:dLbl>
            <c:dLbl>
              <c:idx val="2"/>
              <c:layout>
                <c:manualLayout>
                  <c:x val="1.3294925769997783E-2"/>
                  <c:y val="3.3691303432301541E-2"/>
                </c:manualLayout>
              </c:layout>
              <c:tx>
                <c:rich>
                  <a:bodyPr rot="0" spcFirstLastPara="1" vertOverflow="ellipsis" vert="horz" wrap="square" lIns="38100" tIns="19050" rIns="38100" bIns="19050" anchor="ctr" anchorCtr="1">
                    <a:spAutoFit/>
                  </a:bodyPr>
                  <a:lstStyle/>
                  <a:p>
                    <a:pPr>
                      <a:defRPr sz="1000" b="1" i="0" u="none" strike="noStrike" kern="1200" spc="0" baseline="0">
                        <a:solidFill>
                          <a:schemeClr val="accent6"/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fld id="{CDBAE3F7-3F3D-4E78-ABD7-22C65C18CE72}" type="CATEGORYNAME">
                      <a:rPr lang="en-US">
                        <a:solidFill>
                          <a:sysClr val="windowText" lastClr="000000"/>
                        </a:solidFill>
                      </a:rPr>
                      <a:pPr>
                        <a:defRPr>
                          <a:solidFill>
                            <a:schemeClr val="accent6"/>
                          </a:solidFill>
                        </a:defRPr>
                      </a:pPr>
                      <a:t>[שם קטגוריה]</a:t>
                    </a:fld>
                    <a:r>
                      <a:rPr lang="en-US" baseline="0">
                        <a:solidFill>
                          <a:sysClr val="windowText" lastClr="000000"/>
                        </a:solidFill>
                      </a:rPr>
                      <a:t>, </a:t>
                    </a:r>
                    <a:fld id="{F6E509C4-EBE1-4B9B-8BDB-C5C1C5979A12}" type="VALUE">
                      <a:rPr lang="en-US" baseline="0">
                        <a:solidFill>
                          <a:sysClr val="windowText" lastClr="000000"/>
                        </a:solidFill>
                      </a:rPr>
                      <a:pPr>
                        <a:defRPr>
                          <a:solidFill>
                            <a:schemeClr val="accent6"/>
                          </a:solidFill>
                        </a:defRPr>
                      </a:pPr>
                      <a:t>[ערך]</a:t>
                    </a:fld>
                    <a:endParaRPr lang="en-US" baseline="0">
                      <a:solidFill>
                        <a:sysClr val="windowText" lastClr="000000"/>
                      </a:solidFill>
                    </a:endParaRPr>
                  </a:p>
                </c:rich>
              </c:tx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1000" b="1" i="0" u="none" strike="noStrike" kern="1200" spc="0" baseline="0">
                      <a:solidFill>
                        <a:schemeClr val="accent6"/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bestFit"/>
              <c:showLegendKey val="0"/>
              <c:showVal val="1"/>
              <c:showCatName val="1"/>
              <c:showSerName val="0"/>
              <c:showPercent val="0"/>
              <c:showBubbleSize val="0"/>
              <c:extLst xmlns:c16r2="http://schemas.microsoft.com/office/drawing/2015/06/chart">
                <c:ext xmlns:c16="http://schemas.microsoft.com/office/drawing/2014/chart" uri="{C3380CC4-5D6E-409C-BE32-E72D297353CC}">
                  <c16:uniqueId val="{00000005-D644-409C-ABB3-083830B839EE}"/>
                </c:ext>
                <c:ext xmlns:c15="http://schemas.microsoft.com/office/drawing/2012/chart" uri="{CE6537A1-D6FC-4f65-9D91-7224C49458BB}">
                  <c15:dlblFieldTable/>
                  <c15:showDataLabelsRange val="0"/>
                </c:ext>
              </c:extLst>
            </c:dLbl>
            <c:dLbl>
              <c:idx val="3"/>
              <c:tx>
                <c:rich>
                  <a:bodyPr rot="0" spcFirstLastPara="1" vertOverflow="ellipsis" vert="horz" wrap="square" lIns="38100" tIns="19050" rIns="38100" bIns="19050" anchor="ctr" anchorCtr="1">
                    <a:spAutoFit/>
                  </a:bodyPr>
                  <a:lstStyle/>
                  <a:p>
                    <a:pPr>
                      <a:defRPr sz="1000" b="1" i="0" u="none" strike="noStrike" kern="1200" spc="0" baseline="0">
                        <a:solidFill>
                          <a:schemeClr val="accent6"/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fld id="{B5DB76D7-A619-4958-8C12-7291A9D2C871}" type="CATEGORYNAME">
                      <a:rPr lang="en-US">
                        <a:solidFill>
                          <a:sysClr val="windowText" lastClr="000000"/>
                        </a:solidFill>
                      </a:rPr>
                      <a:pPr>
                        <a:defRPr>
                          <a:solidFill>
                            <a:schemeClr val="accent6"/>
                          </a:solidFill>
                        </a:defRPr>
                      </a:pPr>
                      <a:t>[שם קטגוריה]</a:t>
                    </a:fld>
                    <a:r>
                      <a:rPr lang="en-US" baseline="0">
                        <a:solidFill>
                          <a:sysClr val="windowText" lastClr="000000"/>
                        </a:solidFill>
                      </a:rPr>
                      <a:t>, </a:t>
                    </a:r>
                    <a:fld id="{6B150954-90F3-4E31-8DE5-8D614F519164}" type="VALUE">
                      <a:rPr lang="en-US" baseline="0">
                        <a:solidFill>
                          <a:sysClr val="windowText" lastClr="000000"/>
                        </a:solidFill>
                      </a:rPr>
                      <a:pPr>
                        <a:defRPr>
                          <a:solidFill>
                            <a:schemeClr val="accent6"/>
                          </a:solidFill>
                        </a:defRPr>
                      </a:pPr>
                      <a:t>[ערך]</a:t>
                    </a:fld>
                    <a:endParaRPr lang="en-US" baseline="0">
                      <a:solidFill>
                        <a:sysClr val="windowText" lastClr="000000"/>
                      </a:solidFill>
                    </a:endParaRPr>
                  </a:p>
                </c:rich>
              </c:tx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1000" b="1" i="0" u="none" strike="noStrike" kern="1200" spc="0" baseline="0">
                      <a:solidFill>
                        <a:schemeClr val="accent6"/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outEnd"/>
              <c:showLegendKey val="0"/>
              <c:showVal val="1"/>
              <c:showCatName val="1"/>
              <c:showSerName val="0"/>
              <c:showPercent val="0"/>
              <c:showBubbleSize val="0"/>
              <c:extLst xmlns:c16r2="http://schemas.microsoft.com/office/drawing/2015/06/chart">
                <c:ext xmlns:c16="http://schemas.microsoft.com/office/drawing/2014/chart" uri="{C3380CC4-5D6E-409C-BE32-E72D297353CC}">
                  <c16:uniqueId val="{00000007-D644-409C-ABB3-083830B839EE}"/>
                </c:ext>
                <c:ext xmlns:c15="http://schemas.microsoft.com/office/drawing/2012/chart" uri="{CE6537A1-D6FC-4f65-9D91-7224C49458BB}">
                  <c15:dlblFieldTable/>
                  <c15:showDataLabelsRange val="0"/>
                </c:ext>
              </c:extLst>
            </c:dLbl>
            <c:dLbl>
              <c:idx val="4"/>
              <c:tx>
                <c:rich>
                  <a:bodyPr rot="0" spcFirstLastPara="1" vertOverflow="ellipsis" vert="horz" wrap="square" lIns="38100" tIns="19050" rIns="38100" bIns="19050" anchor="ctr" anchorCtr="1">
                    <a:spAutoFit/>
                  </a:bodyPr>
                  <a:lstStyle/>
                  <a:p>
                    <a:pPr>
                      <a:defRPr sz="1000" b="1" i="0" u="none" strike="noStrike" kern="1200" spc="0" baseline="0">
                        <a:solidFill>
                          <a:schemeClr val="accent6"/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fld id="{02B9DF8C-5BBB-47AA-874D-A78294ED6A92}" type="CATEGORYNAME">
                      <a:rPr lang="en-US">
                        <a:solidFill>
                          <a:sysClr val="windowText" lastClr="000000"/>
                        </a:solidFill>
                      </a:rPr>
                      <a:pPr>
                        <a:defRPr>
                          <a:solidFill>
                            <a:schemeClr val="accent6"/>
                          </a:solidFill>
                        </a:defRPr>
                      </a:pPr>
                      <a:t>[שם קטגוריה]</a:t>
                    </a:fld>
                    <a:r>
                      <a:rPr lang="en-US" baseline="0">
                        <a:solidFill>
                          <a:sysClr val="windowText" lastClr="000000"/>
                        </a:solidFill>
                      </a:rPr>
                      <a:t>, </a:t>
                    </a:r>
                    <a:fld id="{16D841DF-AAA8-4FA0-9450-15DBA4635345}" type="VALUE">
                      <a:rPr lang="en-US" baseline="0">
                        <a:solidFill>
                          <a:sysClr val="windowText" lastClr="000000"/>
                        </a:solidFill>
                      </a:rPr>
                      <a:pPr>
                        <a:defRPr>
                          <a:solidFill>
                            <a:schemeClr val="accent6"/>
                          </a:solidFill>
                        </a:defRPr>
                      </a:pPr>
                      <a:t>[ערך]</a:t>
                    </a:fld>
                    <a:endParaRPr lang="en-US" baseline="0">
                      <a:solidFill>
                        <a:sysClr val="windowText" lastClr="000000"/>
                      </a:solidFill>
                    </a:endParaRPr>
                  </a:p>
                </c:rich>
              </c:tx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1000" b="1" i="0" u="none" strike="noStrike" kern="1200" spc="0" baseline="0">
                      <a:solidFill>
                        <a:schemeClr val="accent6"/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outEnd"/>
              <c:showLegendKey val="0"/>
              <c:showVal val="1"/>
              <c:showCatName val="1"/>
              <c:showSerName val="0"/>
              <c:showPercent val="0"/>
              <c:showBubbleSize val="0"/>
              <c:extLst xmlns:c16r2="http://schemas.microsoft.com/office/drawing/2015/06/chart">
                <c:ext xmlns:c16="http://schemas.microsoft.com/office/drawing/2014/chart" uri="{C3380CC4-5D6E-409C-BE32-E72D297353CC}">
                  <c16:uniqueId val="{00000009-D644-409C-ABB3-083830B839EE}"/>
                </c:ext>
                <c:ext xmlns:c15="http://schemas.microsoft.com/office/drawing/2012/chart" uri="{CE6537A1-D6FC-4f65-9D91-7224C49458BB}">
                  <c15:dlblFieldTable/>
                  <c15:showDataLabelsRange val="0"/>
                </c:ext>
              </c:extLst>
            </c:dLbl>
            <c:dLbl>
              <c:idx val="5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1000" b="1" i="0" u="none" strike="noStrike" kern="1200" spc="0" baseline="0">
                      <a:solidFill>
                        <a:schemeClr val="tx1"/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outEnd"/>
              <c:showLegendKey val="0"/>
              <c:showVal val="1"/>
              <c:showCatName val="1"/>
              <c:showSerName val="0"/>
              <c:showPercent val="0"/>
              <c:showBubbleSize val="0"/>
            </c:dLbl>
            <c:spPr>
              <a:noFill/>
              <a:ln>
                <a:noFill/>
              </a:ln>
              <a:effectLst/>
            </c:spPr>
            <c:dLblPos val="outEnd"/>
            <c:showLegendKey val="0"/>
            <c:showVal val="1"/>
            <c:showCatName val="1"/>
            <c:showSerName val="0"/>
            <c:showPercent val="0"/>
            <c:showBubbleSize val="0"/>
            <c:showLeaderLines val="0"/>
            <c:extLst xmlns:c16r2="http://schemas.microsoft.com/office/drawing/2015/06/chart">
              <c:ext xmlns:c15="http://schemas.microsoft.com/office/drawing/2012/chart" uri="{CE6537A1-D6FC-4f65-9D91-7224C49458BB}"/>
            </c:extLst>
          </c:dLbls>
          <c:cat>
            <c:strRef>
              <c:f>Sheet1!$A$2:$A$7</c:f>
              <c:strCache>
                <c:ptCount val="6"/>
                <c:pt idx="0">
                  <c:v>Accessibility</c:v>
                </c:pt>
                <c:pt idx="1">
                  <c:v>Usability</c:v>
                </c:pt>
                <c:pt idx="2">
                  <c:v>Performance</c:v>
                </c:pt>
                <c:pt idx="3">
                  <c:v>GUI</c:v>
                </c:pt>
                <c:pt idx="4">
                  <c:v>Compatibility</c:v>
                </c:pt>
                <c:pt idx="5">
                  <c:v>Functional</c:v>
                </c:pt>
              </c:strCache>
            </c:strRef>
          </c:cat>
          <c:val>
            <c:numRef>
              <c:f>Sheet1!$B$2:$B$7</c:f>
              <c:numCache>
                <c:formatCode>0.0%</c:formatCode>
                <c:ptCount val="6"/>
                <c:pt idx="0">
                  <c:v>3.9E-2</c:v>
                </c:pt>
                <c:pt idx="1">
                  <c:v>1.9E-2</c:v>
                </c:pt>
                <c:pt idx="2">
                  <c:v>1.9E-2</c:v>
                </c:pt>
                <c:pt idx="3">
                  <c:v>0.313</c:v>
                </c:pt>
                <c:pt idx="4">
                  <c:v>0.254</c:v>
                </c:pt>
                <c:pt idx="5">
                  <c:v>0.35199999999999998</c:v>
                </c:pt>
              </c:numCache>
            </c:numRef>
          </c:val>
          <c:extLst xmlns:c16r2="http://schemas.microsoft.com/office/drawing/2015/06/chart">
            <c:ext xmlns:c16="http://schemas.microsoft.com/office/drawing/2014/chart" uri="{C3380CC4-5D6E-409C-BE32-E72D297353CC}">
              <c16:uniqueId val="{0000000C-D644-409C-ABB3-083830B839EE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  <c:showLeaderLines val="0"/>
        </c:dLbls>
      </c:pie3DChart>
      <c:spPr>
        <a:noFill/>
        <a:ln>
          <a:noFill/>
        </a:ln>
        <a:effectLst/>
      </c:spPr>
    </c:plotArea>
    <c:plotVisOnly val="1"/>
    <c:dispBlanksAs val="gap"/>
    <c:showDLblsOverMax val="0"/>
    <c:extLst xmlns:c16r2="http://schemas.microsoft.com/office/drawing/2015/06/chart"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noFill/>
    <a:ln w="9525" cap="flat" cmpd="sng" algn="ctr">
      <a:solidFill>
        <a:srgbClr val="E7E6E6">
          <a:lumMod val="75000"/>
        </a:srgbClr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3">
  <a:schemeClr val="accent6"/>
  <a:schemeClr val="accent5"/>
  <a:schemeClr val="accent4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3">
  <a:schemeClr val="accent6"/>
  <a:schemeClr val="accent5"/>
  <a:schemeClr val="accent4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68">
  <cs:axisTitle>
    <cs:lnRef idx="0"/>
    <cs:fillRef idx="0"/>
    <cs:effectRef idx="0"/>
    <cs:fontRef idx="minor">
      <a:schemeClr val="lt1">
        <a:lumMod val="8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8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8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8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lt1">
        <a:lumMod val="8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85000"/>
      </a:schemeClr>
    </cs:fontRef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34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259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cs:styleClr val="auto"/>
    </cs:fontRef>
    <cs:defRPr sz="1000" b="1" i="0" u="none" strike="noStrike" kern="1200" spc="0" baseline="0"/>
  </cs:dataLabel>
  <cs:dataLabelCallout>
    <cs:lnRef idx="0">
      <cs:styleClr val="auto"/>
    </cs:lnRef>
    <cs:fillRef idx="0"/>
    <cs:effectRef idx="0"/>
    <cs:fontRef idx="minor">
      <cs:styleClr val="auto"/>
    </cs:fontRef>
    <cs:spPr>
      <a:solidFill>
        <a:schemeClr val="lt1"/>
      </a:solidFill>
      <a:ln>
        <a:solidFill>
          <a:schemeClr val="phClr"/>
        </a:solidFill>
      </a:ln>
    </cs:spPr>
    <cs:defRPr sz="1000" b="1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63500" sx="102000" sy="102000" algn="ctr" rotWithShape="0">
          <a:prstClr val="black">
            <a:alpha val="20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88900" sx="102000" sy="102000" algn="ctr" rotWithShape="0">
          <a:prstClr val="black">
            <a:alpha val="10000"/>
          </a:prstClr>
        </a:outerShdw>
      </a:effectLst>
      <a:scene3d>
        <a:camera prst="orthographicFront"/>
        <a:lightRig rig="threePt" dir="t"/>
      </a:scene3d>
      <a:sp3d>
        <a:bevelT w="127000" h="127000"/>
        <a:bevelB w="127000" h="127000"/>
      </a:sp3d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ambria-Calibri">
      <a:majorFont>
        <a:latin typeface="Cambria" panose="02040503050406030204"/>
        <a:ea typeface=""/>
        <a:cs typeface=""/>
        <a:font script="Jpan" typeface="ＭＳ Ｐゴシック"/>
        <a:font script="Hang" typeface="맑은 고딕"/>
        <a:font script="Hans" typeface="黑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 2007-2010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Cambria-Calibri">
    <a:majorFont>
      <a:latin typeface="Cambria" panose="02040503050406030204"/>
      <a:ea typeface=""/>
      <a:cs typeface=""/>
      <a:font script="Jpan" typeface="ＭＳ Ｐゴシック"/>
      <a:font script="Hang" typeface="맑은 고딕"/>
      <a:font script="Hans" typeface="黑体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ahoma"/>
      <a:font script="Uigh" typeface="Microsoft Uighur"/>
      <a:font script="Geor" typeface="Sylfaen"/>
    </a:minorFont>
  </a:fontScheme>
  <a:fmtScheme name="Office 2007-2010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D50253-7AD4-49BF-8C7F-9FC9E8B7E2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17618</Words>
  <Characters>100423</Characters>
  <Application>Microsoft Office Word</Application>
  <DocSecurity>0</DocSecurity>
  <Lines>836</Lines>
  <Paragraphs>235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117806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Rita Del</dc:creator>
  <cp:keywords/>
  <dc:description/>
  <cp:lastModifiedBy>yuval davidov</cp:lastModifiedBy>
  <cp:revision>2</cp:revision>
  <dcterms:created xsi:type="dcterms:W3CDTF">2024-10-11T10:50:00Z</dcterms:created>
  <dcterms:modified xsi:type="dcterms:W3CDTF">2024-10-11T10:50:00Z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2c59bb23-dee8-4d9c-93a3-218a37b31e05</vt:lpwstr>
  </property>
  <property fmtid="{D5CDD505-2E9C-101B-9397-08002B2CF9AE}" pid="3" name="Base Target">
    <vt:lpwstr>Porpuse</vt:lpwstr>
  </property>
</Properties>
</file>